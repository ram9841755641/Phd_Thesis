
<file path=[Content_Types].xml><?xml version="1.0" encoding="utf-8"?>
<Types xmlns="http://schemas.openxmlformats.org/package/2006/content-types">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WithEffects.xml" ContentType="application/vnd.ms-word.stylesWithEffects+xml"/>
  <Default Extension="emf" ContentType="image/x-emf"/>
  <Override PartName="/word/comments.xml" ContentType="application/vnd.openxmlformats-officedocument.wordprocessingml.comment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Default Extension="gif" ContentType="image/gif"/>
  <Override PartName="/word/settings.xml" ContentType="application/vnd.openxmlformats-officedocument.wordprocessingml.setting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394854" w:rsidRDefault="00394854" w:rsidP="00843678">
      <w:pPr>
        <w:pStyle w:val="Heading1"/>
        <w:spacing w:line="480" w:lineRule="auto"/>
        <w:jc w:val="both"/>
      </w:pPr>
      <w:r>
        <w:t>Literature Review</w:t>
      </w:r>
    </w:p>
    <w:p w:rsidR="00394854" w:rsidRPr="00394854" w:rsidRDefault="00394854" w:rsidP="00843678">
      <w:pPr>
        <w:pStyle w:val="Heading2"/>
        <w:spacing w:line="480" w:lineRule="auto"/>
        <w:jc w:val="both"/>
      </w:pPr>
      <w:r>
        <w:t>CHAPTER 1</w:t>
      </w:r>
    </w:p>
    <w:p w:rsidR="00394854" w:rsidRDefault="00394854" w:rsidP="00843678">
      <w:pPr>
        <w:pStyle w:val="Heading3"/>
        <w:spacing w:line="480" w:lineRule="auto"/>
        <w:jc w:val="both"/>
      </w:pPr>
      <w:r>
        <w:t>Global</w:t>
      </w:r>
      <w:r w:rsidR="009F1496">
        <w:t xml:space="preserve"> epidemiology</w:t>
      </w:r>
      <w:r>
        <w:t xml:space="preserve"> </w:t>
      </w:r>
      <w:r w:rsidR="009F1496">
        <w:t>Report</w:t>
      </w:r>
      <w:r>
        <w:t xml:space="preserve"> of HIV</w:t>
      </w:r>
    </w:p>
    <w:p w:rsidR="00394854" w:rsidRDefault="00394854" w:rsidP="00843678">
      <w:pPr>
        <w:spacing w:line="480" w:lineRule="auto"/>
        <w:jc w:val="both"/>
      </w:pPr>
    </w:p>
    <w:p w:rsidR="007769B4" w:rsidRDefault="00A15DD8" w:rsidP="00843678">
      <w:pPr>
        <w:spacing w:line="480" w:lineRule="auto"/>
        <w:jc w:val="both"/>
      </w:pPr>
      <w:ins w:id="0" w:author="Simon Travers" w:date="2013-07-05T11:06:00Z">
        <w:r>
          <w:t xml:space="preserve">The </w:t>
        </w:r>
      </w:ins>
      <w:r w:rsidR="00394854">
        <w:t xml:space="preserve">United Nations Acquired </w:t>
      </w:r>
      <w:r w:rsidR="00554E17">
        <w:t>Immune</w:t>
      </w:r>
      <w:r w:rsidR="00394854">
        <w:t xml:space="preserve"> </w:t>
      </w:r>
      <w:r w:rsidR="00554E17">
        <w:t>Deficiency</w:t>
      </w:r>
      <w:r w:rsidR="00394854">
        <w:t xml:space="preserve"> Syndrome (UNAIDS) </w:t>
      </w:r>
      <w:r w:rsidR="00554E17">
        <w:t xml:space="preserve">global report 2012 </w:t>
      </w:r>
      <w:del w:id="1" w:author="Simon Travers" w:date="2013-07-05T11:06:00Z">
        <w:r w:rsidR="00554E17" w:rsidDel="00A15DD8">
          <w:delText xml:space="preserve">approximates </w:delText>
        </w:r>
      </w:del>
      <w:ins w:id="2" w:author="Simon Travers" w:date="2013-07-05T11:06:00Z">
        <w:r>
          <w:t>estimates that</w:t>
        </w:r>
      </w:ins>
      <w:ins w:id="3" w:author="Simon Travers" w:date="2013-07-05T11:14:00Z">
        <w:r>
          <w:t xml:space="preserve"> a total of</w:t>
        </w:r>
      </w:ins>
      <w:ins w:id="4" w:author="Simon Travers" w:date="2013-07-05T11:06:00Z">
        <w:r>
          <w:t xml:space="preserve"> </w:t>
        </w:r>
      </w:ins>
      <w:r w:rsidR="00554E17">
        <w:t xml:space="preserve">34 million people </w:t>
      </w:r>
      <w:ins w:id="5" w:author="Simon Travers" w:date="2013-07-05T11:13:00Z">
        <w:r>
          <w:t xml:space="preserve">worldwide </w:t>
        </w:r>
      </w:ins>
      <w:del w:id="6" w:author="Simon Travers" w:date="2013-07-05T11:14:00Z">
        <w:r w:rsidR="00554E17" w:rsidDel="00A15DD8">
          <w:delText xml:space="preserve">have </w:delText>
        </w:r>
      </w:del>
      <w:ins w:id="7" w:author="Simon Travers" w:date="2013-07-05T11:14:00Z">
        <w:r>
          <w:t xml:space="preserve">had </w:t>
        </w:r>
      </w:ins>
      <w:r w:rsidR="00554E17">
        <w:t xml:space="preserve">been infected by Human Immune deficiency Virus (HIV) by the end of 2011 [UNAIDS 2012]. </w:t>
      </w:r>
      <w:commentRangeStart w:id="8"/>
      <w:r w:rsidR="001E560A">
        <w:t>Th</w:t>
      </w:r>
      <w:r w:rsidR="009F1496">
        <w:t>ough th</w:t>
      </w:r>
      <w:r w:rsidR="001E560A">
        <w:t>e</w:t>
      </w:r>
      <w:r w:rsidR="00356D62">
        <w:t xml:space="preserve"> report shows that the global trend of new HIV infections</w:t>
      </w:r>
      <w:r w:rsidR="00E12EB5">
        <w:t xml:space="preserve"> (figure 2)</w:t>
      </w:r>
      <w:r w:rsidR="00356D62">
        <w:t xml:space="preserve"> and HIV-related deaths (</w:t>
      </w:r>
      <w:r w:rsidR="009F1496">
        <w:t>figure 3) per year is declining,</w:t>
      </w:r>
      <w:r w:rsidR="00356D62">
        <w:t xml:space="preserve"> the current </w:t>
      </w:r>
      <w:r w:rsidR="001E560A">
        <w:t>number of HIV infections is t</w:t>
      </w:r>
      <w:r w:rsidR="00356D62">
        <w:t>he highest since 1990 (figure 1).</w:t>
      </w:r>
      <w:commentRangeEnd w:id="8"/>
      <w:r>
        <w:rPr>
          <w:rStyle w:val="CommentReference"/>
        </w:rPr>
        <w:commentReference w:id="8"/>
      </w:r>
      <w:r w:rsidR="00E12EB5">
        <w:t xml:space="preserve"> </w:t>
      </w:r>
      <w:r w:rsidR="00DF4079">
        <w:t xml:space="preserve">There is a </w:t>
      </w:r>
      <w:del w:id="9" w:author="Simon Travers" w:date="2013-07-05T11:15:00Z">
        <w:r w:rsidR="00DF4079" w:rsidDel="00A15DD8">
          <w:delText xml:space="preserve">huge </w:delText>
        </w:r>
      </w:del>
      <w:ins w:id="10" w:author="Simon Travers" w:date="2013-07-05T11:15:00Z">
        <w:r>
          <w:t xml:space="preserve">significant </w:t>
        </w:r>
      </w:ins>
      <w:r w:rsidR="00DF4079">
        <w:t xml:space="preserve">difference in </w:t>
      </w:r>
      <w:del w:id="11" w:author="Simon Travers" w:date="2013-07-05T11:15:00Z">
        <w:r w:rsidR="00DF4079" w:rsidDel="00A15DD8">
          <w:delText xml:space="preserve">the </w:delText>
        </w:r>
      </w:del>
      <w:r w:rsidR="00DF4079">
        <w:t xml:space="preserve">HIV prevalence </w:t>
      </w:r>
      <w:r w:rsidR="009357DE">
        <w:t>by age and sex</w:t>
      </w:r>
      <w:ins w:id="12" w:author="Simon Travers" w:date="2013-07-05T11:15:00Z">
        <w:r>
          <w:t xml:space="preserve"> and</w:t>
        </w:r>
      </w:ins>
      <w:del w:id="13" w:author="Simon Travers" w:date="2013-07-05T11:15:00Z">
        <w:r w:rsidR="009357DE" w:rsidDel="00A15DD8">
          <w:delText>,</w:delText>
        </w:r>
      </w:del>
      <w:r w:rsidR="009357DE">
        <w:t xml:space="preserve"> </w:t>
      </w:r>
      <w:r w:rsidR="00DF4079">
        <w:t>among t</w:t>
      </w:r>
      <w:r w:rsidR="009357DE">
        <w:t>he count</w:t>
      </w:r>
      <w:r w:rsidR="00D93B78">
        <w:t>ries around the glob</w:t>
      </w:r>
      <w:ins w:id="14" w:author="Simon Travers" w:date="2013-07-05T11:15:00Z">
        <w:r>
          <w:t>e</w:t>
        </w:r>
      </w:ins>
      <w:del w:id="15" w:author="Simon Travers" w:date="2013-07-05T11:15:00Z">
        <w:r w:rsidR="00D93B78" w:rsidDel="00A15DD8">
          <w:delText>al</w:delText>
        </w:r>
      </w:del>
      <w:r w:rsidR="00D93B78">
        <w:t>. Figure 1</w:t>
      </w:r>
      <w:r w:rsidR="009357DE">
        <w:t xml:space="preserve"> shows the </w:t>
      </w:r>
      <w:r w:rsidR="009F4824">
        <w:t>distribution of HIV prevalence</w:t>
      </w:r>
      <w:r w:rsidR="00FA0694">
        <w:t xml:space="preserve"> by regions all over the world. </w:t>
      </w:r>
      <w:ins w:id="16" w:author="Simon Travers" w:date="2013-07-05T11:16:00Z">
        <w:r>
          <w:t>The s</w:t>
        </w:r>
      </w:ins>
      <w:del w:id="17" w:author="Simon Travers" w:date="2013-07-05T11:16:00Z">
        <w:r w:rsidR="009357DE" w:rsidDel="00A15DD8">
          <w:delText>S</w:delText>
        </w:r>
      </w:del>
      <w:r w:rsidR="009357DE">
        <w:t xml:space="preserve">ub-Saharan </w:t>
      </w:r>
      <w:ins w:id="18" w:author="Simon Travers" w:date="2013-07-05T11:16:00Z">
        <w:r>
          <w:t xml:space="preserve">region of </w:t>
        </w:r>
      </w:ins>
      <w:r w:rsidR="009357DE">
        <w:t xml:space="preserve">Africa </w:t>
      </w:r>
      <w:del w:id="19" w:author="Simon Travers" w:date="2013-07-05T11:16:00Z">
        <w:r w:rsidR="009357DE" w:rsidDel="00A15DD8">
          <w:delText xml:space="preserve">region </w:delText>
        </w:r>
      </w:del>
      <w:r w:rsidR="009357DE">
        <w:t xml:space="preserve">is the </w:t>
      </w:r>
      <w:ins w:id="20" w:author="Simon Travers" w:date="2013-07-05T11:16:00Z">
        <w:r>
          <w:t xml:space="preserve">region </w:t>
        </w:r>
      </w:ins>
      <w:r w:rsidR="009357DE">
        <w:t xml:space="preserve">most </w:t>
      </w:r>
      <w:ins w:id="21" w:author="Simon Travers" w:date="2013-07-05T11:16:00Z">
        <w:r>
          <w:t xml:space="preserve">aggravated by </w:t>
        </w:r>
      </w:ins>
      <w:r w:rsidR="00656802">
        <w:t xml:space="preserve">HIV </w:t>
      </w:r>
      <w:del w:id="22" w:author="Simon Travers" w:date="2013-07-05T11:16:00Z">
        <w:r w:rsidR="00656802" w:rsidDel="00A15DD8">
          <w:delText xml:space="preserve">aggravated region; there are </w:delText>
        </w:r>
      </w:del>
      <w:ins w:id="23" w:author="Simon Travers" w:date="2013-07-05T11:16:00Z">
        <w:r>
          <w:t xml:space="preserve">with </w:t>
        </w:r>
      </w:ins>
      <w:r w:rsidR="00656802">
        <w:t>23.</w:t>
      </w:r>
      <w:commentRangeStart w:id="24"/>
      <w:r w:rsidR="00656802">
        <w:t>5 million HIV positive people</w:t>
      </w:r>
      <w:commentRangeEnd w:id="24"/>
      <w:r>
        <w:rPr>
          <w:rStyle w:val="CommentReference"/>
        </w:rPr>
        <w:commentReference w:id="24"/>
      </w:r>
      <w:r w:rsidR="00656802">
        <w:t xml:space="preserve">. UNAIDS estimates that approximately 1 in every 20 adults are HIV infected </w:t>
      </w:r>
      <w:r w:rsidR="00B86097">
        <w:t xml:space="preserve">in this region </w:t>
      </w:r>
      <w:r w:rsidR="00656802">
        <w:t xml:space="preserve">(UNAIDS). This is 25 or more times the HIV prevalence in any other region of the world. </w:t>
      </w:r>
      <w:commentRangeStart w:id="25"/>
      <w:r w:rsidR="00656802">
        <w:t>Countries in Sub-Saharan Africa also have varying HIV prevalence</w:t>
      </w:r>
      <w:r w:rsidR="0072633F">
        <w:t xml:space="preserve"> (figure 5)</w:t>
      </w:r>
      <w:r w:rsidR="00656802">
        <w:t>.</w:t>
      </w:r>
      <w:r w:rsidR="0072633F">
        <w:t xml:space="preserve"> </w:t>
      </w:r>
      <w:commentRangeEnd w:id="25"/>
      <w:r>
        <w:rPr>
          <w:rStyle w:val="CommentReference"/>
        </w:rPr>
        <w:commentReference w:id="25"/>
      </w:r>
      <w:r w:rsidR="0072633F">
        <w:t xml:space="preserve">The next severely affected </w:t>
      </w:r>
      <w:r w:rsidR="00FE596A">
        <w:t>regions are</w:t>
      </w:r>
      <w:r w:rsidR="0072633F">
        <w:t xml:space="preserve"> </w:t>
      </w:r>
      <w:r w:rsidR="009F1496">
        <w:t>Caribbean</w:t>
      </w:r>
      <w:r w:rsidR="00FE596A">
        <w:t xml:space="preserve"> and Eastern Europe, Central Asia, South Asia, South-East Asia and East Asia. </w:t>
      </w:r>
      <w:commentRangeStart w:id="26"/>
      <w:r w:rsidR="007769B4">
        <w:t xml:space="preserve">UNAIDS targets to decline the HIV transmission by 50%, provide anti-retroviral drugs to 15 million HIV positive people and increase the annual global investment to US </w:t>
      </w:r>
      <w:r w:rsidR="009F1496">
        <w:t>$</w:t>
      </w:r>
      <w:r w:rsidR="007769B4">
        <w:t xml:space="preserve"> 24 billion in low and </w:t>
      </w:r>
      <w:r w:rsidR="00CC3F43">
        <w:t>middle-income</w:t>
      </w:r>
      <w:r w:rsidR="007769B4">
        <w:t xml:space="preserve"> countries by 2015.</w:t>
      </w:r>
      <w:commentRangeEnd w:id="26"/>
      <w:r w:rsidR="002C44E8">
        <w:rPr>
          <w:rStyle w:val="CommentReference"/>
        </w:rPr>
        <w:commentReference w:id="26"/>
      </w:r>
    </w:p>
    <w:p w:rsidR="00D93B78" w:rsidRDefault="00D93B78" w:rsidP="00D93B78">
      <w:pPr>
        <w:keepNext/>
        <w:spacing w:line="480" w:lineRule="auto"/>
        <w:jc w:val="center"/>
      </w:pPr>
      <w:r w:rsidRPr="00D93B78">
        <w:rPr>
          <w:noProof/>
          <w:lang w:eastAsia="en-US"/>
        </w:rPr>
        <w:drawing>
          <wp:inline distT="0" distB="0" distL="0" distR="0">
            <wp:extent cx="5270500" cy="2923832"/>
            <wp:effectExtent l="127000" t="76200" r="88900" b="73368"/>
            <wp:docPr id="15" name="Picture 0" descr="figure_4_global_HIV_Epid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4_global_HIV_Epidem.png"/>
                    <pic:cNvPicPr/>
                  </pic:nvPicPr>
                  <pic:blipFill>
                    <a:blip r:embed="rId6"/>
                    <a:srcRect l="693" b="3009"/>
                    <a:stretch>
                      <a:fillRect/>
                    </a:stretch>
                  </pic:blipFill>
                  <pic:spPr>
                    <a:xfrm>
                      <a:off x="0" y="0"/>
                      <a:ext cx="5270500" cy="2923832"/>
                    </a:xfrm>
                    <a:prstGeom prst="rect">
                      <a:avLst/>
                    </a:prstGeom>
                    <a:effectLst>
                      <a:glow rad="101600">
                        <a:schemeClr val="tx1">
                          <a:alpha val="75000"/>
                        </a:schemeClr>
                      </a:glow>
                    </a:effectLst>
                  </pic:spPr>
                </pic:pic>
              </a:graphicData>
            </a:graphic>
          </wp:inline>
        </w:drawing>
      </w:r>
    </w:p>
    <w:p w:rsidR="00D93B78" w:rsidRPr="008A7F27" w:rsidRDefault="00D93B78" w:rsidP="00D93B78">
      <w:pPr>
        <w:pStyle w:val="Caption"/>
        <w:jc w:val="center"/>
        <w:rPr>
          <w:b w:val="0"/>
          <w:color w:val="auto"/>
          <w:sz w:val="24"/>
        </w:rPr>
      </w:pPr>
      <w:commentRangeStart w:id="27"/>
      <w:r w:rsidRPr="008A7F27">
        <w:rPr>
          <w:b w:val="0"/>
          <w:color w:val="auto"/>
          <w:sz w:val="24"/>
        </w:rPr>
        <w:t xml:space="preserve">Figure </w:t>
      </w:r>
      <w:commentRangeEnd w:id="27"/>
      <w:r w:rsidR="008E0E19">
        <w:rPr>
          <w:rStyle w:val="CommentReference"/>
          <w:b w:val="0"/>
          <w:bCs w:val="0"/>
          <w:color w:val="auto"/>
        </w:rPr>
        <w:commentReference w:id="27"/>
      </w:r>
      <w:r w:rsidR="00012678" w:rsidRPr="008A7F27">
        <w:rPr>
          <w:b w:val="0"/>
          <w:color w:val="auto"/>
          <w:sz w:val="24"/>
        </w:rPr>
        <w:fldChar w:fldCharType="begin"/>
      </w:r>
      <w:r w:rsidRPr="008A7F27">
        <w:rPr>
          <w:b w:val="0"/>
          <w:color w:val="auto"/>
          <w:sz w:val="24"/>
        </w:rPr>
        <w:instrText xml:space="preserve"> SEQ Figure \* ARABIC </w:instrText>
      </w:r>
      <w:r w:rsidR="00012678" w:rsidRPr="008A7F27">
        <w:rPr>
          <w:b w:val="0"/>
          <w:color w:val="auto"/>
          <w:sz w:val="24"/>
        </w:rPr>
        <w:fldChar w:fldCharType="separate"/>
      </w:r>
      <w:r w:rsidRPr="008A7F27">
        <w:rPr>
          <w:b w:val="0"/>
          <w:noProof/>
          <w:color w:val="auto"/>
          <w:sz w:val="24"/>
        </w:rPr>
        <w:t>1</w:t>
      </w:r>
      <w:r w:rsidR="00012678" w:rsidRPr="008A7F27">
        <w:rPr>
          <w:b w:val="0"/>
          <w:color w:val="auto"/>
          <w:sz w:val="24"/>
        </w:rPr>
        <w:fldChar w:fldCharType="end"/>
      </w:r>
      <w:r w:rsidRPr="008A7F27">
        <w:rPr>
          <w:b w:val="0"/>
          <w:color w:val="auto"/>
          <w:sz w:val="24"/>
        </w:rPr>
        <w:t>:  Distribution of HIV prevalence in adults around the world.</w:t>
      </w:r>
    </w:p>
    <w:p w:rsidR="00D93B78" w:rsidRPr="008A7F27" w:rsidRDefault="00D93B78" w:rsidP="00D93B78">
      <w:pPr>
        <w:pStyle w:val="Caption"/>
        <w:jc w:val="center"/>
        <w:rPr>
          <w:b w:val="0"/>
          <w:color w:val="auto"/>
        </w:rPr>
      </w:pPr>
      <w:r w:rsidRPr="008A7F27">
        <w:rPr>
          <w:b w:val="0"/>
          <w:color w:val="auto"/>
          <w:sz w:val="24"/>
        </w:rPr>
        <w:t>Source: http://www.unaids.org/en/dataanalysis/datatools/aidsinfo</w:t>
      </w:r>
      <w:r w:rsidRPr="008A7F27">
        <w:rPr>
          <w:b w:val="0"/>
          <w:color w:val="auto"/>
        </w:rPr>
        <w:t>/</w:t>
      </w:r>
    </w:p>
    <w:p w:rsidR="00D93B78" w:rsidRDefault="00D93B78" w:rsidP="00843678">
      <w:pPr>
        <w:pStyle w:val="Heading3"/>
        <w:spacing w:line="480" w:lineRule="auto"/>
        <w:jc w:val="both"/>
      </w:pPr>
    </w:p>
    <w:p w:rsidR="009F1496" w:rsidRDefault="009F1496" w:rsidP="00843678">
      <w:pPr>
        <w:pStyle w:val="Heading3"/>
        <w:spacing w:line="480" w:lineRule="auto"/>
        <w:jc w:val="both"/>
      </w:pPr>
      <w:r>
        <w:t>Introduction to HIV</w:t>
      </w:r>
    </w:p>
    <w:p w:rsidR="00FE596A" w:rsidRPr="009F1496" w:rsidRDefault="00FE596A" w:rsidP="00843678">
      <w:pPr>
        <w:spacing w:line="480" w:lineRule="auto"/>
        <w:jc w:val="both"/>
      </w:pPr>
    </w:p>
    <w:p w:rsidR="00872C0A" w:rsidRDefault="00FF64B7" w:rsidP="00843678">
      <w:pPr>
        <w:spacing w:line="480" w:lineRule="auto"/>
        <w:jc w:val="both"/>
      </w:pPr>
      <w:r>
        <w:t xml:space="preserve">HIV is a retrovirus, which has two strands of </w:t>
      </w:r>
      <w:commentRangeStart w:id="28"/>
      <w:proofErr w:type="spellStart"/>
      <w:r>
        <w:t>Ribo</w:t>
      </w:r>
      <w:proofErr w:type="spellEnd"/>
      <w:r>
        <w:t xml:space="preserve"> Nucleic </w:t>
      </w:r>
      <w:commentRangeEnd w:id="28"/>
      <w:r w:rsidR="00B153BC">
        <w:rPr>
          <w:rStyle w:val="CommentReference"/>
        </w:rPr>
        <w:commentReference w:id="28"/>
      </w:r>
      <w:r>
        <w:t>Acid (RNA) as the genetic material. The most common modes of the virus infection are sex transmission, intravenous drug usage, transfusion of infected blood and mother to child transmission at birth</w:t>
      </w:r>
      <w:ins w:id="29" w:author="Simon Travers" w:date="2013-07-05T11:28:00Z">
        <w:r w:rsidR="001C51C9">
          <w:t xml:space="preserve"> REF</w:t>
        </w:r>
      </w:ins>
      <w:r>
        <w:t>.</w:t>
      </w:r>
      <w:r w:rsidR="00061F6D">
        <w:t xml:space="preserve"> </w:t>
      </w:r>
      <w:commentRangeStart w:id="30"/>
      <w:r w:rsidR="00061F6D">
        <w:t>HIV enters CD4+ expressing immune cells like T-lymphocytes and</w:t>
      </w:r>
      <w:r w:rsidR="00F5208F">
        <w:t>, very quickly,</w:t>
      </w:r>
      <w:r w:rsidR="00061F6D">
        <w:t xml:space="preserve"> r</w:t>
      </w:r>
      <w:r w:rsidR="00F5208F">
        <w:t>eplicates in it. The immune cells burst, releasing thousands of new HIV viruses</w:t>
      </w:r>
      <w:proofErr w:type="gramStart"/>
      <w:r w:rsidR="00F5208F">
        <w:t>;</w:t>
      </w:r>
      <w:proofErr w:type="gramEnd"/>
      <w:r w:rsidR="00F5208F">
        <w:t xml:space="preserve"> each one capable of targeting new immune cell to begin </w:t>
      </w:r>
      <w:r w:rsidR="004B6561">
        <w:t xml:space="preserve">life </w:t>
      </w:r>
      <w:r w:rsidR="00F5208F">
        <w:t xml:space="preserve">cycle again. The HIV patient’s immune system is disabled to defend foreign particles when the virus destroys huge amount of immune cells. </w:t>
      </w:r>
      <w:r w:rsidR="00CC6273">
        <w:t>Opportunistic infections by other diseases take the chance of week immune system to attack the human body and eventually kill the patient.</w:t>
      </w:r>
      <w:commentRangeEnd w:id="30"/>
      <w:r w:rsidR="001C51C9">
        <w:rPr>
          <w:rStyle w:val="CommentReference"/>
        </w:rPr>
        <w:commentReference w:id="30"/>
      </w:r>
    </w:p>
    <w:p w:rsidR="00BB2AF3" w:rsidRDefault="00BB2AF3" w:rsidP="00843678">
      <w:pPr>
        <w:pStyle w:val="Heading3"/>
        <w:spacing w:line="480" w:lineRule="auto"/>
        <w:jc w:val="both"/>
      </w:pPr>
      <w:r>
        <w:t>Origin and Evolution of HIV</w:t>
      </w:r>
    </w:p>
    <w:p w:rsidR="00333A53" w:rsidRDefault="00333A53" w:rsidP="00843678">
      <w:pPr>
        <w:spacing w:line="480" w:lineRule="auto"/>
        <w:jc w:val="both"/>
      </w:pPr>
    </w:p>
    <w:p w:rsidR="00333A53" w:rsidRDefault="00333A53" w:rsidP="00843678">
      <w:pPr>
        <w:spacing w:before="2" w:after="2" w:line="480" w:lineRule="auto"/>
        <w:jc w:val="both"/>
        <w:rPr>
          <w:rFonts w:ascii="Times New Roman" w:hAnsi="Times New Roman" w:cs="Helvetica"/>
          <w:color w:val="1A1818"/>
          <w:szCs w:val="21"/>
        </w:rPr>
      </w:pPr>
      <w:r w:rsidRPr="00F60A85">
        <w:rPr>
          <w:rFonts w:ascii="Times New Roman" w:hAnsi="Times New Roman" w:cs="Helvetica"/>
          <w:color w:val="1A1818"/>
          <w:szCs w:val="21"/>
        </w:rPr>
        <w:t>In 1981, the first patient of HIV AIDS was</w:t>
      </w:r>
      <w:r w:rsidR="00741DD4">
        <w:rPr>
          <w:rFonts w:ascii="Times New Roman" w:hAnsi="Times New Roman" w:cs="Helvetica"/>
          <w:color w:val="1A1818"/>
          <w:szCs w:val="21"/>
        </w:rPr>
        <w:t xml:space="preserve"> identified in the USA</w:t>
      </w:r>
      <w:ins w:id="31" w:author="Simon Travers" w:date="2013-07-05T11:32:00Z">
        <w:r w:rsidR="001C51C9">
          <w:rPr>
            <w:rFonts w:ascii="Times New Roman" w:hAnsi="Times New Roman" w:cs="Helvetica"/>
            <w:color w:val="1A1818"/>
            <w:szCs w:val="21"/>
          </w:rPr>
          <w:t xml:space="preserve"> REF</w:t>
        </w:r>
      </w:ins>
      <w:r w:rsidR="00741DD4">
        <w:rPr>
          <w:rFonts w:ascii="Times New Roman" w:hAnsi="Times New Roman" w:cs="Helvetica"/>
          <w:color w:val="1A1818"/>
          <w:szCs w:val="21"/>
        </w:rPr>
        <w:t>. In 1983, the virus was first isolated at “</w:t>
      </w:r>
      <w:proofErr w:type="spellStart"/>
      <w:r w:rsidR="00741DD4">
        <w:rPr>
          <w:rFonts w:ascii="Times New Roman" w:hAnsi="Times New Roman" w:cs="Helvetica"/>
          <w:color w:val="1A1818"/>
          <w:szCs w:val="21"/>
        </w:rPr>
        <w:t>I</w:t>
      </w:r>
      <w:r w:rsidR="0057408D">
        <w:rPr>
          <w:rFonts w:ascii="Times New Roman" w:hAnsi="Times New Roman" w:cs="Helvetica"/>
          <w:color w:val="1A1818"/>
          <w:szCs w:val="21"/>
        </w:rPr>
        <w:t>nstitut</w:t>
      </w:r>
      <w:proofErr w:type="spellEnd"/>
      <w:r w:rsidR="0057408D">
        <w:rPr>
          <w:rFonts w:ascii="Times New Roman" w:hAnsi="Times New Roman" w:cs="Helvetica"/>
          <w:color w:val="1A1818"/>
          <w:szCs w:val="21"/>
        </w:rPr>
        <w:t xml:space="preserve"> Pasteur” in Paris (</w:t>
      </w:r>
      <w:proofErr w:type="spellStart"/>
      <w:r w:rsidR="0057408D">
        <w:rPr>
          <w:rFonts w:ascii="Times New Roman" w:hAnsi="Times New Roman" w:cs="Helvetica"/>
          <w:color w:val="1A1818"/>
          <w:szCs w:val="21"/>
        </w:rPr>
        <w:t>Alvine</w:t>
      </w:r>
      <w:proofErr w:type="spellEnd"/>
      <w:r w:rsidR="0057408D">
        <w:rPr>
          <w:rFonts w:ascii="Times New Roman" w:hAnsi="Times New Roman" w:cs="Helvetica"/>
          <w:color w:val="1A1818"/>
          <w:szCs w:val="21"/>
        </w:rPr>
        <w:t xml:space="preserve">, </w:t>
      </w:r>
      <w:proofErr w:type="spellStart"/>
      <w:r w:rsidR="0057408D">
        <w:rPr>
          <w:rFonts w:ascii="Times New Roman" w:hAnsi="Times New Roman" w:cs="Helvetica"/>
          <w:color w:val="1A1818"/>
          <w:szCs w:val="21"/>
        </w:rPr>
        <w:t>Kien</w:t>
      </w:r>
      <w:proofErr w:type="spellEnd"/>
      <w:r w:rsidR="0057408D">
        <w:rPr>
          <w:rFonts w:ascii="Times New Roman" w:hAnsi="Times New Roman" w:cs="Helvetica"/>
          <w:color w:val="1A1818"/>
          <w:szCs w:val="21"/>
        </w:rPr>
        <w:t>)</w:t>
      </w:r>
      <w:ins w:id="32" w:author="Simon Travers" w:date="2013-07-05T11:32:00Z">
        <w:r w:rsidR="001C51C9">
          <w:rPr>
            <w:rFonts w:ascii="Times New Roman" w:hAnsi="Times New Roman" w:cs="Helvetica"/>
            <w:color w:val="1A1818"/>
            <w:szCs w:val="21"/>
          </w:rPr>
          <w:t xml:space="preserve"> REF</w:t>
        </w:r>
      </w:ins>
      <w:r w:rsidR="00741DD4">
        <w:rPr>
          <w:rFonts w:ascii="Times New Roman" w:hAnsi="Times New Roman" w:cs="Helvetica"/>
          <w:color w:val="1A1818"/>
          <w:szCs w:val="21"/>
        </w:rPr>
        <w:t xml:space="preserve">. </w:t>
      </w:r>
      <w:commentRangeStart w:id="33"/>
      <w:r w:rsidR="00FC1F63">
        <w:rPr>
          <w:rFonts w:ascii="Times New Roman" w:hAnsi="Times New Roman" w:cs="Helvetica"/>
          <w:color w:val="1A1818"/>
          <w:szCs w:val="21"/>
        </w:rPr>
        <w:t xml:space="preserve">Researches </w:t>
      </w:r>
      <w:commentRangeEnd w:id="33"/>
      <w:r w:rsidR="001C51C9">
        <w:rPr>
          <w:rStyle w:val="CommentReference"/>
        </w:rPr>
        <w:commentReference w:id="33"/>
      </w:r>
      <w:r w:rsidR="00FC1F63">
        <w:rPr>
          <w:rFonts w:ascii="Times New Roman" w:hAnsi="Times New Roman" w:cs="Helvetica"/>
          <w:color w:val="1A1818"/>
          <w:szCs w:val="21"/>
        </w:rPr>
        <w:t xml:space="preserve">on </w:t>
      </w:r>
      <w:r w:rsidRPr="00F60A85">
        <w:rPr>
          <w:rFonts w:ascii="Times New Roman" w:hAnsi="Times New Roman" w:cs="Helvetica"/>
          <w:color w:val="1A1818"/>
          <w:szCs w:val="21"/>
        </w:rPr>
        <w:t>the causative a</w:t>
      </w:r>
      <w:r w:rsidR="00FC1F63">
        <w:rPr>
          <w:rFonts w:ascii="Times New Roman" w:hAnsi="Times New Roman" w:cs="Helvetica"/>
          <w:color w:val="1A1818"/>
          <w:szCs w:val="21"/>
        </w:rPr>
        <w:t>gent of the disease – HIV</w:t>
      </w:r>
      <w:r w:rsidR="0057408D">
        <w:rPr>
          <w:rFonts w:ascii="Times New Roman" w:hAnsi="Times New Roman" w:cs="Helvetica"/>
          <w:color w:val="1A1818"/>
          <w:szCs w:val="21"/>
        </w:rPr>
        <w:t>,</w:t>
      </w:r>
      <w:r w:rsidRPr="00F60A85">
        <w:rPr>
          <w:rFonts w:ascii="Times New Roman" w:hAnsi="Times New Roman" w:cs="Helvetica"/>
          <w:color w:val="1A1818"/>
          <w:szCs w:val="21"/>
        </w:rPr>
        <w:t xml:space="preserve"> </w:t>
      </w:r>
      <w:r w:rsidR="00741DD4">
        <w:rPr>
          <w:rFonts w:ascii="Times New Roman" w:hAnsi="Times New Roman" w:cs="Helvetica"/>
          <w:color w:val="1A1818"/>
          <w:szCs w:val="21"/>
        </w:rPr>
        <w:t>implied that it is a retrovirus</w:t>
      </w:r>
      <w:ins w:id="34" w:author="Simon Travers" w:date="2013-07-05T11:32:00Z">
        <w:r w:rsidR="001C51C9">
          <w:rPr>
            <w:rFonts w:ascii="Times New Roman" w:hAnsi="Times New Roman" w:cs="Helvetica"/>
            <w:color w:val="1A1818"/>
            <w:szCs w:val="21"/>
          </w:rPr>
          <w:t xml:space="preserve"> REF</w:t>
        </w:r>
      </w:ins>
      <w:r w:rsidR="00741DD4">
        <w:rPr>
          <w:rFonts w:ascii="Times New Roman" w:hAnsi="Times New Roman" w:cs="Helvetica"/>
          <w:color w:val="1A1818"/>
          <w:szCs w:val="21"/>
        </w:rPr>
        <w:t xml:space="preserve">. </w:t>
      </w:r>
      <w:r w:rsidRPr="00F60A85">
        <w:rPr>
          <w:rFonts w:ascii="Times New Roman" w:hAnsi="Times New Roman" w:cs="Helvetica"/>
          <w:color w:val="1A1818"/>
          <w:szCs w:val="21"/>
        </w:rPr>
        <w:t xml:space="preserve">Exploration of the retrovirus led researchers to </w:t>
      </w:r>
      <w:proofErr w:type="spellStart"/>
      <w:r w:rsidRPr="00F60A85">
        <w:rPr>
          <w:rFonts w:ascii="Times New Roman" w:hAnsi="Times New Roman" w:cs="Helvetica"/>
          <w:color w:val="1A1818"/>
          <w:szCs w:val="21"/>
        </w:rPr>
        <w:t>fi</w:t>
      </w:r>
      <w:proofErr w:type="spellEnd"/>
      <w:ins w:id="35" w:author="Ram Shrestha" w:date="2013-07-08T12:17:00Z">
        <w:r w:rsidR="0031004C">
          <w:rPr>
            <w:rFonts w:ascii="Times New Roman" w:hAnsi="Times New Roman" w:cs="Helvetica"/>
            <w:color w:val="1A1818"/>
            <w:szCs w:val="21"/>
          </w:rPr>
          <w:t xml:space="preserve"> </w:t>
        </w:r>
      </w:ins>
      <w:proofErr w:type="spellStart"/>
      <w:r w:rsidRPr="00F60A85">
        <w:rPr>
          <w:rFonts w:ascii="Times New Roman" w:hAnsi="Times New Roman" w:cs="Helvetica"/>
          <w:color w:val="1A1818"/>
          <w:szCs w:val="21"/>
        </w:rPr>
        <w:t>nd</w:t>
      </w:r>
      <w:proofErr w:type="spellEnd"/>
      <w:r w:rsidRPr="00F60A85">
        <w:rPr>
          <w:rFonts w:ascii="Times New Roman" w:hAnsi="Times New Roman" w:cs="Helvetica"/>
          <w:color w:val="1A1818"/>
          <w:szCs w:val="21"/>
        </w:rPr>
        <w:t xml:space="preserve"> similar type of retrovirus in non-human primates that were then called as Simian Immunodeficiency Virus (SIV)</w:t>
      </w:r>
      <w:ins w:id="36" w:author="Simon Travers" w:date="2013-07-05T11:32:00Z">
        <w:r w:rsidR="001C51C9">
          <w:rPr>
            <w:rFonts w:ascii="Times New Roman" w:hAnsi="Times New Roman" w:cs="Helvetica"/>
            <w:color w:val="1A1818"/>
            <w:szCs w:val="21"/>
          </w:rPr>
          <w:t xml:space="preserve"> REF</w:t>
        </w:r>
      </w:ins>
      <w:r w:rsidRPr="00F60A85">
        <w:rPr>
          <w:rFonts w:ascii="Times New Roman" w:hAnsi="Times New Roman" w:cs="Helvetica"/>
          <w:color w:val="1A1818"/>
          <w:szCs w:val="21"/>
        </w:rPr>
        <w:t>. Research</w:t>
      </w:r>
      <w:r w:rsidR="0057408D">
        <w:rPr>
          <w:rFonts w:ascii="Times New Roman" w:hAnsi="Times New Roman" w:cs="Helvetica"/>
          <w:color w:val="1A1818"/>
          <w:szCs w:val="21"/>
        </w:rPr>
        <w:t>es have</w:t>
      </w:r>
      <w:r w:rsidRPr="00F60A85">
        <w:rPr>
          <w:rFonts w:ascii="Times New Roman" w:hAnsi="Times New Roman" w:cs="Helvetica"/>
          <w:color w:val="1A1818"/>
          <w:szCs w:val="21"/>
        </w:rPr>
        <w:t xml:space="preserve"> established that HIV in human was a result of </w:t>
      </w:r>
      <w:proofErr w:type="spellStart"/>
      <w:r w:rsidRPr="00F60A85">
        <w:rPr>
          <w:rFonts w:ascii="Times New Roman" w:hAnsi="Times New Roman" w:cs="Helvetica"/>
          <w:color w:val="1A1818"/>
          <w:szCs w:val="21"/>
        </w:rPr>
        <w:t>zoonotic</w:t>
      </w:r>
      <w:proofErr w:type="spellEnd"/>
      <w:r w:rsidRPr="00F60A85">
        <w:rPr>
          <w:rFonts w:ascii="Times New Roman" w:hAnsi="Times New Roman" w:cs="Helvetica"/>
          <w:color w:val="1A1818"/>
          <w:szCs w:val="21"/>
        </w:rPr>
        <w:t xml:space="preserve"> transmission of SIV from non-human African wild primates (</w:t>
      </w:r>
      <w:proofErr w:type="spellStart"/>
      <w:r w:rsidRPr="00F60A85">
        <w:rPr>
          <w:rFonts w:ascii="Times New Roman" w:hAnsi="Times New Roman" w:cs="Helvetica"/>
          <w:color w:val="1A1818"/>
          <w:szCs w:val="21"/>
        </w:rPr>
        <w:t>Bailes</w:t>
      </w:r>
      <w:proofErr w:type="spellEnd"/>
      <w:r w:rsidRPr="00F60A85">
        <w:rPr>
          <w:rFonts w:ascii="Times New Roman" w:hAnsi="Times New Roman" w:cs="Helvetica"/>
          <w:color w:val="1A1818"/>
          <w:szCs w:val="21"/>
        </w:rPr>
        <w:t xml:space="preserve"> et al. 2002). About 40 different primates, in Africa, are infected with SIV and some are harboring some than one strain of </w:t>
      </w:r>
      <w:proofErr w:type="spellStart"/>
      <w:r w:rsidRPr="00F60A85">
        <w:rPr>
          <w:rFonts w:ascii="Times New Roman" w:hAnsi="Times New Roman" w:cs="Helvetica"/>
          <w:color w:val="1A1818"/>
          <w:szCs w:val="21"/>
        </w:rPr>
        <w:t>SIVs</w:t>
      </w:r>
      <w:proofErr w:type="spellEnd"/>
      <w:r w:rsidRPr="00F60A85">
        <w:rPr>
          <w:rFonts w:ascii="Times New Roman" w:hAnsi="Times New Roman" w:cs="Helvetica"/>
          <w:color w:val="1A1818"/>
          <w:szCs w:val="21"/>
        </w:rPr>
        <w:t xml:space="preserve">. Phylogenetic analysis of </w:t>
      </w:r>
      <w:proofErr w:type="spellStart"/>
      <w:r w:rsidRPr="00F60A85">
        <w:rPr>
          <w:rFonts w:ascii="Times New Roman" w:hAnsi="Times New Roman" w:cs="Helvetica"/>
          <w:color w:val="1A1818"/>
          <w:szCs w:val="21"/>
        </w:rPr>
        <w:t>SIVs</w:t>
      </w:r>
      <w:proofErr w:type="spellEnd"/>
      <w:r w:rsidRPr="00F60A85">
        <w:rPr>
          <w:rFonts w:ascii="Times New Roman" w:hAnsi="Times New Roman" w:cs="Helvetica"/>
          <w:color w:val="1A1818"/>
          <w:szCs w:val="21"/>
        </w:rPr>
        <w:t xml:space="preserve"> from African non-human primates and two </w:t>
      </w:r>
      <w:proofErr w:type="spellStart"/>
      <w:r w:rsidRPr="00F60A85">
        <w:rPr>
          <w:rFonts w:ascii="Times New Roman" w:hAnsi="Times New Roman" w:cs="Helvetica"/>
          <w:color w:val="1A1818"/>
          <w:szCs w:val="21"/>
        </w:rPr>
        <w:t>HIVs</w:t>
      </w:r>
      <w:proofErr w:type="spellEnd"/>
      <w:r w:rsidRPr="00F60A85">
        <w:rPr>
          <w:rFonts w:ascii="Times New Roman" w:hAnsi="Times New Roman" w:cs="Helvetica"/>
          <w:color w:val="1A1818"/>
          <w:szCs w:val="21"/>
        </w:rPr>
        <w:t xml:space="preserve"> (HIV -1 and HIV -2) in human provided remarkable understanding of viral transmission and evolution from non-human primates to human.</w:t>
      </w:r>
    </w:p>
    <w:p w:rsidR="00333A53" w:rsidRPr="00F60A85" w:rsidRDefault="00333A53" w:rsidP="00843678">
      <w:pPr>
        <w:spacing w:before="2" w:after="2" w:line="480" w:lineRule="auto"/>
        <w:jc w:val="both"/>
        <w:rPr>
          <w:rFonts w:ascii="Times New Roman" w:hAnsi="Times New Roman" w:cs="Helvetica"/>
          <w:color w:val="1A1818"/>
          <w:szCs w:val="21"/>
        </w:rPr>
      </w:pPr>
    </w:p>
    <w:p w:rsidR="00333A53" w:rsidRPr="00F60A85" w:rsidRDefault="0057408D" w:rsidP="00843678">
      <w:pPr>
        <w:spacing w:before="2" w:after="2" w:line="480" w:lineRule="auto"/>
        <w:jc w:val="both"/>
        <w:rPr>
          <w:rFonts w:ascii="Times New Roman" w:hAnsi="Times New Roman"/>
        </w:rPr>
      </w:pPr>
      <w:r>
        <w:rPr>
          <w:rFonts w:ascii="Times New Roman" w:hAnsi="Times New Roman" w:cs="Helvetica"/>
          <w:color w:val="1A1818"/>
          <w:szCs w:val="21"/>
        </w:rPr>
        <w:t>Researchers have now established that</w:t>
      </w:r>
      <w:r w:rsidR="00333A53" w:rsidRPr="00F60A85">
        <w:rPr>
          <w:rFonts w:ascii="Times New Roman" w:hAnsi="Times New Roman" w:cs="Helvetica"/>
          <w:color w:val="1A1818"/>
          <w:szCs w:val="21"/>
        </w:rPr>
        <w:t xml:space="preserve"> HIV-1 and HIV-2 transmission to human are independent and their source are different</w:t>
      </w:r>
      <w:ins w:id="37" w:author="Simon Travers" w:date="2013-07-05T13:14:00Z">
        <w:r w:rsidR="002F2964">
          <w:rPr>
            <w:rFonts w:ascii="Times New Roman" w:hAnsi="Times New Roman" w:cs="Helvetica"/>
            <w:color w:val="1A1818"/>
            <w:szCs w:val="21"/>
          </w:rPr>
          <w:t xml:space="preserve"> REF</w:t>
        </w:r>
      </w:ins>
      <w:r w:rsidR="00333A53" w:rsidRPr="00F60A85">
        <w:rPr>
          <w:rFonts w:ascii="Times New Roman" w:hAnsi="Times New Roman" w:cs="Helvetica"/>
          <w:color w:val="1A1818"/>
          <w:szCs w:val="21"/>
        </w:rPr>
        <w:t xml:space="preserve">. Discovered in 1986 </w:t>
      </w:r>
      <w:commentRangeStart w:id="38"/>
      <w:r w:rsidR="00333A53" w:rsidRPr="00F60A85">
        <w:rPr>
          <w:rFonts w:ascii="Times New Roman" w:hAnsi="Times New Roman" w:cs="Helvetica"/>
          <w:color w:val="1A1818"/>
          <w:szCs w:val="21"/>
        </w:rPr>
        <w:t>AD</w:t>
      </w:r>
      <w:commentRangeEnd w:id="38"/>
      <w:r w:rsidR="002F2964">
        <w:rPr>
          <w:rStyle w:val="CommentReference"/>
        </w:rPr>
        <w:commentReference w:id="38"/>
      </w:r>
      <w:r w:rsidR="00333A53" w:rsidRPr="00F60A85">
        <w:rPr>
          <w:rFonts w:ascii="Times New Roman" w:hAnsi="Times New Roman" w:cs="Helvetica"/>
          <w:color w:val="1A1818"/>
          <w:szCs w:val="21"/>
        </w:rPr>
        <w:t xml:space="preserve">, HIV-2 is transmitted from Sooty </w:t>
      </w:r>
      <w:proofErr w:type="spellStart"/>
      <w:r w:rsidR="00333A53" w:rsidRPr="00F60A85">
        <w:rPr>
          <w:rFonts w:ascii="Times New Roman" w:hAnsi="Times New Roman" w:cs="Helvetica"/>
          <w:color w:val="1A1818"/>
          <w:szCs w:val="21"/>
        </w:rPr>
        <w:t>mangabey</w:t>
      </w:r>
      <w:proofErr w:type="spellEnd"/>
      <w:r w:rsidR="00333A53" w:rsidRPr="00F60A85">
        <w:rPr>
          <w:rFonts w:ascii="Times New Roman" w:hAnsi="Times New Roman" w:cs="Helvetica"/>
          <w:color w:val="1A1818"/>
          <w:szCs w:val="21"/>
        </w:rPr>
        <w:t xml:space="preserve"> monkeys </w:t>
      </w:r>
      <w:r w:rsidR="00333A53" w:rsidRPr="00F60A85">
        <w:rPr>
          <w:rFonts w:ascii="Times New Roman" w:hAnsi="Times New Roman"/>
        </w:rPr>
        <w:t>(</w:t>
      </w:r>
      <w:proofErr w:type="spellStart"/>
      <w:r w:rsidR="00333A53" w:rsidRPr="00F60A85">
        <w:rPr>
          <w:rStyle w:val="Emphasis"/>
          <w:rFonts w:ascii="Times New Roman" w:hAnsi="Times New Roman"/>
        </w:rPr>
        <w:t>Cercocebus</w:t>
      </w:r>
      <w:proofErr w:type="spellEnd"/>
      <w:r w:rsidR="00333A53" w:rsidRPr="00F60A85">
        <w:rPr>
          <w:rStyle w:val="Emphasis"/>
          <w:rFonts w:ascii="Times New Roman" w:hAnsi="Times New Roman"/>
        </w:rPr>
        <w:t xml:space="preserve"> </w:t>
      </w:r>
      <w:proofErr w:type="spellStart"/>
      <w:r w:rsidR="00333A53" w:rsidRPr="00F60A85">
        <w:rPr>
          <w:rStyle w:val="Emphasis"/>
          <w:rFonts w:ascii="Times New Roman" w:hAnsi="Times New Roman"/>
        </w:rPr>
        <w:t>atys</w:t>
      </w:r>
      <w:proofErr w:type="spellEnd"/>
      <w:r w:rsidR="00333A53" w:rsidRPr="00F60A85">
        <w:rPr>
          <w:rFonts w:ascii="Times New Roman" w:hAnsi="Times New Roman"/>
        </w:rPr>
        <w:t xml:space="preserve">) </w:t>
      </w:r>
      <w:r w:rsidR="00333A53" w:rsidRPr="00F60A85">
        <w:rPr>
          <w:rFonts w:ascii="Times New Roman" w:hAnsi="Times New Roman" w:cs="Helvetica"/>
          <w:color w:val="1A1818"/>
          <w:szCs w:val="21"/>
        </w:rPr>
        <w:t xml:space="preserve">and </w:t>
      </w:r>
      <w:r w:rsidR="00D93B78">
        <w:rPr>
          <w:rFonts w:ascii="Times New Roman" w:hAnsi="Times New Roman" w:cs="Helvetica"/>
          <w:color w:val="1A1818"/>
          <w:szCs w:val="21"/>
        </w:rPr>
        <w:t>its</w:t>
      </w:r>
      <w:r w:rsidR="00333A53" w:rsidRPr="00F60A85">
        <w:rPr>
          <w:rFonts w:ascii="Times New Roman" w:hAnsi="Times New Roman" w:cs="Helvetica"/>
          <w:color w:val="1A1818"/>
          <w:szCs w:val="21"/>
        </w:rPr>
        <w:t xml:space="preserve"> prevalence is also high in the geographical location of these monkeys in West Africa (</w:t>
      </w:r>
      <w:r w:rsidR="00333A53" w:rsidRPr="00F60A85">
        <w:rPr>
          <w:rFonts w:ascii="Times New Roman" w:hAnsi="Times New Roman" w:cs="Times"/>
          <w:color w:val="000000"/>
          <w:szCs w:val="20"/>
        </w:rPr>
        <w:t>Santiago et al., 2005</w:t>
      </w:r>
      <w:r w:rsidR="00333A53" w:rsidRPr="00F60A85">
        <w:rPr>
          <w:rFonts w:ascii="Times New Roman" w:hAnsi="Times New Roman" w:cs="Helvetica"/>
          <w:color w:val="1A1818"/>
          <w:szCs w:val="21"/>
        </w:rPr>
        <w:t xml:space="preserve">). </w:t>
      </w:r>
      <w:r w:rsidR="00333A53" w:rsidRPr="00F60A85">
        <w:rPr>
          <w:rFonts w:ascii="Times New Roman" w:hAnsi="Times New Roman"/>
        </w:rPr>
        <w:t xml:space="preserve">Sooty </w:t>
      </w:r>
      <w:proofErr w:type="spellStart"/>
      <w:r w:rsidR="00333A53" w:rsidRPr="00F60A85">
        <w:rPr>
          <w:rFonts w:ascii="Times New Roman" w:hAnsi="Times New Roman"/>
        </w:rPr>
        <w:t>mangabey</w:t>
      </w:r>
      <w:proofErr w:type="spellEnd"/>
      <w:r w:rsidR="00333A53" w:rsidRPr="00F60A85">
        <w:rPr>
          <w:rFonts w:ascii="Times New Roman" w:hAnsi="Times New Roman"/>
        </w:rPr>
        <w:t xml:space="preserve"> monkeys are naturally infected by a strain of SIV that is very close to HIV-2 (Hirsch </w:t>
      </w:r>
      <w:r w:rsidR="00333A53" w:rsidRPr="00F60A85">
        <w:rPr>
          <w:rStyle w:val="Emphasis"/>
          <w:rFonts w:ascii="Times New Roman" w:hAnsi="Times New Roman"/>
        </w:rPr>
        <w:t>et al</w:t>
      </w:r>
      <w:r w:rsidR="00333A53" w:rsidRPr="00F60A85">
        <w:rPr>
          <w:rFonts w:ascii="Times New Roman" w:hAnsi="Times New Roman"/>
        </w:rPr>
        <w:t xml:space="preserve">. 1989) and the phylogenetic analysis of all HIV-2 strains show that it closely groups with the </w:t>
      </w:r>
      <w:proofErr w:type="spellStart"/>
      <w:r w:rsidR="00333A53" w:rsidRPr="00F60A85">
        <w:rPr>
          <w:rFonts w:ascii="Times New Roman" w:hAnsi="Times New Roman"/>
        </w:rPr>
        <w:t>SIVsmm</w:t>
      </w:r>
      <w:proofErr w:type="spellEnd"/>
      <w:r w:rsidR="00333A53" w:rsidRPr="00F60A85">
        <w:rPr>
          <w:rFonts w:ascii="Times New Roman" w:hAnsi="Times New Roman"/>
        </w:rPr>
        <w:t xml:space="preserve"> strains (Geo et al 1992</w:t>
      </w:r>
      <w:r w:rsidR="00E24FE6">
        <w:rPr>
          <w:rFonts w:ascii="Times New Roman" w:hAnsi="Times New Roman"/>
        </w:rPr>
        <w:t>, 1994</w:t>
      </w:r>
      <w:r w:rsidR="00333A53" w:rsidRPr="00F60A85">
        <w:rPr>
          <w:rFonts w:ascii="Times New Roman" w:hAnsi="Times New Roman"/>
        </w:rPr>
        <w:t>)</w:t>
      </w:r>
      <w:r w:rsidR="00014F71">
        <w:rPr>
          <w:rFonts w:ascii="Times New Roman" w:hAnsi="Times New Roman"/>
        </w:rPr>
        <w:t xml:space="preserve"> (Figure 2)</w:t>
      </w:r>
      <w:r w:rsidR="00333A53" w:rsidRPr="00F60A85">
        <w:rPr>
          <w:rFonts w:ascii="Times New Roman" w:hAnsi="Times New Roman"/>
        </w:rPr>
        <w:t xml:space="preserve">. </w:t>
      </w:r>
      <w:proofErr w:type="spellStart"/>
      <w:r w:rsidR="00333A53" w:rsidRPr="00F60A85">
        <w:rPr>
          <w:rFonts w:ascii="Times New Roman" w:hAnsi="Times New Roman"/>
        </w:rPr>
        <w:t>SIVsmm</w:t>
      </w:r>
      <w:proofErr w:type="spellEnd"/>
      <w:r w:rsidR="00333A53" w:rsidRPr="00F60A85">
        <w:rPr>
          <w:rFonts w:ascii="Times New Roman" w:hAnsi="Times New Roman"/>
        </w:rPr>
        <w:t xml:space="preserve"> </w:t>
      </w:r>
      <w:commentRangeStart w:id="39"/>
      <w:r w:rsidR="00333A53" w:rsidRPr="00F60A85">
        <w:rPr>
          <w:rFonts w:ascii="Times New Roman" w:hAnsi="Times New Roman"/>
        </w:rPr>
        <w:t xml:space="preserve">does no harm to its host monkeys </w:t>
      </w:r>
      <w:commentRangeEnd w:id="39"/>
      <w:r w:rsidR="002F2964">
        <w:rPr>
          <w:rStyle w:val="CommentReference"/>
        </w:rPr>
        <w:commentReference w:id="39"/>
      </w:r>
      <w:r w:rsidR="00333A53" w:rsidRPr="00F60A85">
        <w:rPr>
          <w:rFonts w:ascii="Times New Roman" w:hAnsi="Times New Roman"/>
        </w:rPr>
        <w:t xml:space="preserve">and must have modified to produce </w:t>
      </w:r>
      <w:r w:rsidR="00E24FE6">
        <w:rPr>
          <w:rFonts w:ascii="Times New Roman" w:hAnsi="Times New Roman"/>
        </w:rPr>
        <w:t>multiple strain and subsequent</w:t>
      </w:r>
      <w:r w:rsidR="00333A53" w:rsidRPr="00F60A85">
        <w:rPr>
          <w:rFonts w:ascii="Times New Roman" w:hAnsi="Times New Roman"/>
        </w:rPr>
        <w:t xml:space="preserve"> multiple </w:t>
      </w:r>
      <w:proofErr w:type="spellStart"/>
      <w:r w:rsidR="00333A53" w:rsidRPr="00F60A85">
        <w:rPr>
          <w:rFonts w:ascii="Times New Roman" w:hAnsi="Times New Roman"/>
        </w:rPr>
        <w:t>zoonotic</w:t>
      </w:r>
      <w:proofErr w:type="spellEnd"/>
      <w:r w:rsidR="00333A53" w:rsidRPr="00F60A85">
        <w:rPr>
          <w:rFonts w:ascii="Times New Roman" w:hAnsi="Times New Roman"/>
        </w:rPr>
        <w:t xml:space="preserve"> transmissions from sooty </w:t>
      </w:r>
      <w:proofErr w:type="spellStart"/>
      <w:r w:rsidR="00333A53" w:rsidRPr="00F60A85">
        <w:rPr>
          <w:rFonts w:ascii="Times New Roman" w:hAnsi="Times New Roman"/>
        </w:rPr>
        <w:t>mangabey</w:t>
      </w:r>
      <w:proofErr w:type="spellEnd"/>
      <w:r w:rsidR="00333A53" w:rsidRPr="00F60A85">
        <w:rPr>
          <w:rFonts w:ascii="Times New Roman" w:hAnsi="Times New Roman"/>
        </w:rPr>
        <w:t xml:space="preserve"> monkeys to human (Hahn et al 2000). Although HIV-2 subtypes A to G are identified in human, it is assumed that more subtypes </w:t>
      </w:r>
      <w:r w:rsidR="00B107EF">
        <w:rPr>
          <w:rFonts w:ascii="Times New Roman" w:hAnsi="Times New Roman"/>
        </w:rPr>
        <w:t>were</w:t>
      </w:r>
      <w:r w:rsidR="00333A53" w:rsidRPr="00F60A85">
        <w:rPr>
          <w:rFonts w:ascii="Times New Roman" w:hAnsi="Times New Roman"/>
        </w:rPr>
        <w:t xml:space="preserve"> introduced into human (</w:t>
      </w:r>
      <w:proofErr w:type="spellStart"/>
      <w:r w:rsidR="00333A53" w:rsidRPr="00F60A85">
        <w:rPr>
          <w:rFonts w:ascii="Times New Roman" w:hAnsi="Times New Roman"/>
        </w:rPr>
        <w:t>Gurtler</w:t>
      </w:r>
      <w:proofErr w:type="spellEnd"/>
      <w:r w:rsidR="00333A53" w:rsidRPr="00F60A85">
        <w:rPr>
          <w:rFonts w:ascii="Times New Roman" w:hAnsi="Times New Roman"/>
        </w:rPr>
        <w:t xml:space="preserve"> 2004) but are lost for low adaptation fitness (</w:t>
      </w:r>
      <w:proofErr w:type="spellStart"/>
      <w:r w:rsidR="00333A53" w:rsidRPr="00F60A85">
        <w:rPr>
          <w:rFonts w:ascii="Times New Roman" w:hAnsi="Times New Roman"/>
        </w:rPr>
        <w:t>Damond</w:t>
      </w:r>
      <w:proofErr w:type="spellEnd"/>
      <w:r w:rsidR="00333A53" w:rsidRPr="00F60A85">
        <w:rPr>
          <w:rFonts w:ascii="Times New Roman" w:hAnsi="Times New Roman"/>
        </w:rPr>
        <w:t xml:space="preserve"> </w:t>
      </w:r>
      <w:proofErr w:type="spellStart"/>
      <w:r w:rsidR="00333A53" w:rsidRPr="00F60A85">
        <w:rPr>
          <w:rFonts w:ascii="Times New Roman" w:hAnsi="Times New Roman"/>
        </w:rPr>
        <w:t>et.al</w:t>
      </w:r>
      <w:proofErr w:type="spellEnd"/>
      <w:r w:rsidR="00333A53" w:rsidRPr="00F60A85">
        <w:rPr>
          <w:rFonts w:ascii="Times New Roman" w:hAnsi="Times New Roman"/>
        </w:rPr>
        <w:t xml:space="preserve"> 2004).</w:t>
      </w:r>
    </w:p>
    <w:p w:rsidR="00014F71" w:rsidRDefault="00014F71" w:rsidP="00843678">
      <w:pPr>
        <w:spacing w:before="2" w:after="2" w:line="480" w:lineRule="auto"/>
        <w:jc w:val="both"/>
        <w:rPr>
          <w:rFonts w:ascii="Times New Roman" w:hAnsi="Times New Roman"/>
        </w:rPr>
      </w:pPr>
      <w:r w:rsidRPr="00014F71">
        <w:rPr>
          <w:rFonts w:ascii="Times New Roman" w:hAnsi="Times New Roman"/>
          <w:noProof/>
          <w:lang w:eastAsia="en-US"/>
        </w:rPr>
        <w:drawing>
          <wp:inline distT="0" distB="0" distL="0" distR="0">
            <wp:extent cx="4312920" cy="4973368"/>
            <wp:effectExtent l="25400" t="0" r="5080" b="0"/>
            <wp:docPr id="18" name="Picture 5" descr="hiv2_siv_phyloge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2_siv_phylogeny.png"/>
                    <pic:cNvPicPr/>
                  </pic:nvPicPr>
                  <pic:blipFill>
                    <a:blip r:embed="rId7"/>
                    <a:stretch>
                      <a:fillRect/>
                    </a:stretch>
                  </pic:blipFill>
                  <pic:spPr>
                    <a:xfrm>
                      <a:off x="0" y="0"/>
                      <a:ext cx="4321371" cy="4983113"/>
                    </a:xfrm>
                    <a:prstGeom prst="rect">
                      <a:avLst/>
                    </a:prstGeom>
                  </pic:spPr>
                </pic:pic>
              </a:graphicData>
            </a:graphic>
          </wp:inline>
        </w:drawing>
      </w:r>
    </w:p>
    <w:p w:rsidR="00014F71" w:rsidRDefault="00014F71" w:rsidP="00012678">
      <w:pPr>
        <w:spacing w:beforeLines="1" w:afterLines="1"/>
        <w:jc w:val="center"/>
        <w:rPr>
          <w:rFonts w:ascii="Times New Roman" w:hAnsi="Times New Roman" w:cs="Helvetica"/>
          <w:color w:val="1A1818"/>
          <w:szCs w:val="21"/>
        </w:rPr>
      </w:pPr>
      <w:r>
        <w:rPr>
          <w:rFonts w:ascii="Times New Roman" w:hAnsi="Times New Roman" w:cs="Helvetica"/>
          <w:color w:val="1A1818"/>
          <w:szCs w:val="21"/>
        </w:rPr>
        <w:t xml:space="preserve">Figure 2: </w:t>
      </w:r>
      <w:commentRangeStart w:id="40"/>
      <w:r>
        <w:rPr>
          <w:rFonts w:ascii="Times New Roman" w:hAnsi="Times New Roman" w:cs="Helvetica"/>
          <w:color w:val="1A1818"/>
          <w:szCs w:val="21"/>
        </w:rPr>
        <w:t xml:space="preserve">Phylogenetic </w:t>
      </w:r>
      <w:commentRangeEnd w:id="40"/>
      <w:r w:rsidR="002F2964">
        <w:rPr>
          <w:rStyle w:val="CommentReference"/>
        </w:rPr>
        <w:commentReference w:id="40"/>
      </w:r>
      <w:r>
        <w:rPr>
          <w:rFonts w:ascii="Times New Roman" w:hAnsi="Times New Roman" w:cs="Helvetica"/>
          <w:color w:val="1A1818"/>
          <w:szCs w:val="21"/>
        </w:rPr>
        <w:t xml:space="preserve">tree showing close relationship between HIV-2 and SIV from Sooty </w:t>
      </w:r>
      <w:proofErr w:type="spellStart"/>
      <w:r>
        <w:rPr>
          <w:rFonts w:ascii="Times New Roman" w:hAnsi="Times New Roman" w:cs="Helvetica"/>
          <w:color w:val="1A1818"/>
          <w:szCs w:val="21"/>
        </w:rPr>
        <w:t>mangabey</w:t>
      </w:r>
      <w:proofErr w:type="spellEnd"/>
      <w:r>
        <w:rPr>
          <w:rFonts w:ascii="Times New Roman" w:hAnsi="Times New Roman" w:cs="Helvetica"/>
          <w:color w:val="1A1818"/>
          <w:szCs w:val="21"/>
        </w:rPr>
        <w:t xml:space="preserve"> monkeys. Source: Adapted from </w:t>
      </w:r>
      <w:proofErr w:type="spellStart"/>
      <w:r>
        <w:rPr>
          <w:rFonts w:ascii="Times New Roman" w:hAnsi="Times New Roman" w:cs="Helvetica"/>
          <w:color w:val="1A1818"/>
          <w:szCs w:val="21"/>
        </w:rPr>
        <w:t>Gao</w:t>
      </w:r>
      <w:proofErr w:type="spellEnd"/>
      <w:r>
        <w:rPr>
          <w:rFonts w:ascii="Times New Roman" w:hAnsi="Times New Roman" w:cs="Helvetica"/>
          <w:color w:val="1A1818"/>
          <w:szCs w:val="21"/>
        </w:rPr>
        <w:t xml:space="preserve"> et al 1994</w:t>
      </w:r>
    </w:p>
    <w:p w:rsidR="00333A53" w:rsidRDefault="00333A53" w:rsidP="00843678">
      <w:pPr>
        <w:spacing w:before="2" w:after="2" w:line="480" w:lineRule="auto"/>
        <w:jc w:val="both"/>
        <w:rPr>
          <w:rFonts w:ascii="Times New Roman" w:hAnsi="Times New Roman"/>
        </w:rPr>
      </w:pPr>
    </w:p>
    <w:p w:rsidR="00014F71" w:rsidRDefault="00333A53" w:rsidP="00843678">
      <w:pPr>
        <w:spacing w:before="2" w:after="2" w:line="480" w:lineRule="auto"/>
        <w:jc w:val="both"/>
        <w:rPr>
          <w:rFonts w:ascii="Times New Roman" w:hAnsi="Times New Roman"/>
        </w:rPr>
      </w:pPr>
      <w:commentRangeStart w:id="41"/>
      <w:r>
        <w:rPr>
          <w:rFonts w:ascii="Times New Roman" w:hAnsi="Times New Roman"/>
        </w:rPr>
        <w:t>I</w:t>
      </w:r>
      <w:r w:rsidRPr="00F60A85">
        <w:rPr>
          <w:rFonts w:ascii="Times New Roman" w:hAnsi="Times New Roman"/>
        </w:rPr>
        <w:t>nitial researches show that chimpanzees (</w:t>
      </w:r>
      <w:r w:rsidRPr="00F60A85">
        <w:rPr>
          <w:rStyle w:val="Emphasis"/>
          <w:rFonts w:ascii="Times New Roman" w:hAnsi="Times New Roman"/>
        </w:rPr>
        <w:t>Pan troglodytes</w:t>
      </w:r>
      <w:r w:rsidRPr="00F60A85">
        <w:rPr>
          <w:rFonts w:ascii="Times New Roman" w:hAnsi="Times New Roman"/>
        </w:rPr>
        <w:t xml:space="preserve">) are the source of </w:t>
      </w:r>
      <w:r>
        <w:rPr>
          <w:rFonts w:ascii="Times New Roman" w:hAnsi="Times New Roman"/>
        </w:rPr>
        <w:t xml:space="preserve">HIV-1 </w:t>
      </w:r>
      <w:r w:rsidRPr="00F60A85">
        <w:rPr>
          <w:rFonts w:ascii="Times New Roman" w:hAnsi="Times New Roman"/>
        </w:rPr>
        <w:t>infection to human (</w:t>
      </w:r>
      <w:proofErr w:type="spellStart"/>
      <w:r w:rsidRPr="00F60A85">
        <w:rPr>
          <w:rFonts w:ascii="Times New Roman" w:hAnsi="Times New Roman"/>
        </w:rPr>
        <w:t>Peeters</w:t>
      </w:r>
      <w:proofErr w:type="spellEnd"/>
      <w:r w:rsidRPr="00F60A85">
        <w:rPr>
          <w:rFonts w:ascii="Times New Roman" w:hAnsi="Times New Roman"/>
        </w:rPr>
        <w:t xml:space="preserve"> </w:t>
      </w:r>
      <w:r w:rsidRPr="00F60A85">
        <w:rPr>
          <w:rStyle w:val="Emphasis"/>
          <w:rFonts w:ascii="Times New Roman" w:hAnsi="Times New Roman"/>
        </w:rPr>
        <w:t>et al</w:t>
      </w:r>
      <w:r w:rsidRPr="00F60A85">
        <w:rPr>
          <w:rFonts w:ascii="Times New Roman" w:hAnsi="Times New Roman"/>
        </w:rPr>
        <w:t xml:space="preserve">. 1989; </w:t>
      </w:r>
      <w:proofErr w:type="spellStart"/>
      <w:r w:rsidRPr="00F60A85">
        <w:rPr>
          <w:rFonts w:ascii="Times New Roman" w:hAnsi="Times New Roman"/>
        </w:rPr>
        <w:t>Huet</w:t>
      </w:r>
      <w:proofErr w:type="spellEnd"/>
      <w:r w:rsidRPr="00F60A85">
        <w:rPr>
          <w:rFonts w:ascii="Times New Roman" w:hAnsi="Times New Roman"/>
        </w:rPr>
        <w:t xml:space="preserve"> </w:t>
      </w:r>
      <w:r w:rsidRPr="00F60A85">
        <w:rPr>
          <w:rStyle w:val="Emphasis"/>
          <w:rFonts w:ascii="Times New Roman" w:hAnsi="Times New Roman"/>
        </w:rPr>
        <w:t>et al</w:t>
      </w:r>
      <w:r w:rsidRPr="00F60A85">
        <w:rPr>
          <w:rFonts w:ascii="Times New Roman" w:hAnsi="Times New Roman"/>
        </w:rPr>
        <w:t>. 1990) but the lack of enough evidence from vast number of other chimpanzees being test showed negative results and then subsequently discarded the idea (</w:t>
      </w:r>
      <w:proofErr w:type="spellStart"/>
      <w:r w:rsidRPr="00F60A85">
        <w:rPr>
          <w:rFonts w:ascii="Times New Roman" w:hAnsi="Times New Roman"/>
        </w:rPr>
        <w:t>Vanden</w:t>
      </w:r>
      <w:proofErr w:type="spellEnd"/>
      <w:r w:rsidRPr="00F60A85">
        <w:rPr>
          <w:rFonts w:ascii="Times New Roman" w:hAnsi="Times New Roman"/>
        </w:rPr>
        <w:t xml:space="preserve"> </w:t>
      </w:r>
      <w:proofErr w:type="spellStart"/>
      <w:r w:rsidRPr="00F60A85">
        <w:rPr>
          <w:rFonts w:ascii="Times New Roman" w:hAnsi="Times New Roman"/>
        </w:rPr>
        <w:t>Haesevelde</w:t>
      </w:r>
      <w:proofErr w:type="spellEnd"/>
      <w:r w:rsidRPr="00F60A85">
        <w:rPr>
          <w:rFonts w:ascii="Times New Roman" w:hAnsi="Times New Roman"/>
        </w:rPr>
        <w:t xml:space="preserve"> </w:t>
      </w:r>
      <w:r w:rsidRPr="00F60A85">
        <w:rPr>
          <w:rStyle w:val="Emphasis"/>
          <w:rFonts w:ascii="Times New Roman" w:hAnsi="Times New Roman"/>
        </w:rPr>
        <w:t>et al</w:t>
      </w:r>
      <w:r w:rsidRPr="00F60A85">
        <w:rPr>
          <w:rFonts w:ascii="Times New Roman" w:hAnsi="Times New Roman"/>
        </w:rPr>
        <w:t xml:space="preserve">. 1996).  Years later, in 1999, another chimpanzee was tested positive for SIV close to HIV-1. </w:t>
      </w:r>
      <w:r w:rsidR="004B3769">
        <w:rPr>
          <w:rFonts w:ascii="Times New Roman" w:hAnsi="Times New Roman"/>
        </w:rPr>
        <w:t>F</w:t>
      </w:r>
      <w:r>
        <w:rPr>
          <w:rFonts w:ascii="Times New Roman" w:hAnsi="Times New Roman"/>
        </w:rPr>
        <w:t xml:space="preserve">our </w:t>
      </w:r>
      <w:r w:rsidR="004B3769">
        <w:rPr>
          <w:rFonts w:ascii="Times New Roman" w:hAnsi="Times New Roman"/>
        </w:rPr>
        <w:t xml:space="preserve">chimpanzee subspecies were analyzed with mitochondrial DNA </w:t>
      </w:r>
      <w:r w:rsidR="00CD060C">
        <w:rPr>
          <w:rFonts w:ascii="Times New Roman" w:hAnsi="Times New Roman"/>
        </w:rPr>
        <w:t>(Groves 2001). The subspecies were:</w:t>
      </w:r>
      <w:r w:rsidRPr="00F60A85">
        <w:rPr>
          <w:rFonts w:ascii="Times New Roman" w:hAnsi="Times New Roman"/>
        </w:rPr>
        <w:t xml:space="preserve"> western (</w:t>
      </w:r>
      <w:r w:rsidRPr="00F60A85">
        <w:rPr>
          <w:rStyle w:val="Emphasis"/>
          <w:rFonts w:ascii="Times New Roman" w:hAnsi="Times New Roman"/>
        </w:rPr>
        <w:t xml:space="preserve">Pan troglodytes </w:t>
      </w:r>
      <w:proofErr w:type="spellStart"/>
      <w:r w:rsidRPr="00F60A85">
        <w:rPr>
          <w:rStyle w:val="Emphasis"/>
          <w:rFonts w:ascii="Times New Roman" w:hAnsi="Times New Roman"/>
        </w:rPr>
        <w:t>verus</w:t>
      </w:r>
      <w:proofErr w:type="spellEnd"/>
      <w:r w:rsidRPr="00F60A85">
        <w:rPr>
          <w:rFonts w:ascii="Times New Roman" w:hAnsi="Times New Roman"/>
        </w:rPr>
        <w:t>), Nigerian (</w:t>
      </w:r>
      <w:r w:rsidRPr="00F60A85">
        <w:rPr>
          <w:rStyle w:val="Emphasis"/>
          <w:rFonts w:ascii="Times New Roman" w:hAnsi="Times New Roman"/>
        </w:rPr>
        <w:t xml:space="preserve">Pan t. </w:t>
      </w:r>
      <w:proofErr w:type="spellStart"/>
      <w:r w:rsidRPr="00F60A85">
        <w:rPr>
          <w:rStyle w:val="Emphasis"/>
          <w:rFonts w:ascii="Times New Roman" w:hAnsi="Times New Roman"/>
        </w:rPr>
        <w:t>ellioti</w:t>
      </w:r>
      <w:proofErr w:type="spellEnd"/>
      <w:r w:rsidRPr="00F60A85">
        <w:rPr>
          <w:rFonts w:ascii="Times New Roman" w:hAnsi="Times New Roman"/>
        </w:rPr>
        <w:t>), central (</w:t>
      </w:r>
      <w:r w:rsidRPr="00F60A85">
        <w:rPr>
          <w:rStyle w:val="Emphasis"/>
          <w:rFonts w:ascii="Times New Roman" w:hAnsi="Times New Roman"/>
        </w:rPr>
        <w:t>P. t. troglodytes</w:t>
      </w:r>
      <w:r w:rsidRPr="00F60A85">
        <w:rPr>
          <w:rFonts w:ascii="Times New Roman" w:hAnsi="Times New Roman"/>
        </w:rPr>
        <w:t>) and eastern (</w:t>
      </w:r>
      <w:r w:rsidRPr="00F60A85">
        <w:rPr>
          <w:rStyle w:val="Emphasis"/>
          <w:rFonts w:ascii="Times New Roman" w:hAnsi="Times New Roman"/>
        </w:rPr>
        <w:t xml:space="preserve">Pan t. </w:t>
      </w:r>
      <w:proofErr w:type="spellStart"/>
      <w:r w:rsidRPr="00F60A85">
        <w:rPr>
          <w:rStyle w:val="Emphasis"/>
          <w:rFonts w:ascii="Times New Roman" w:hAnsi="Times New Roman"/>
        </w:rPr>
        <w:t>schweinfurthii</w:t>
      </w:r>
      <w:proofErr w:type="spellEnd"/>
      <w:r w:rsidRPr="00F60A85">
        <w:rPr>
          <w:rFonts w:ascii="Times New Roman" w:hAnsi="Times New Roman"/>
        </w:rPr>
        <w:t>) chimpanzees (</w:t>
      </w:r>
      <w:proofErr w:type="spellStart"/>
      <w:r w:rsidRPr="00F60A85">
        <w:rPr>
          <w:rFonts w:ascii="Times New Roman" w:hAnsi="Times New Roman"/>
        </w:rPr>
        <w:t>Gagneux</w:t>
      </w:r>
      <w:proofErr w:type="spellEnd"/>
      <w:r w:rsidRPr="00F60A85">
        <w:rPr>
          <w:rFonts w:ascii="Times New Roman" w:hAnsi="Times New Roman"/>
        </w:rPr>
        <w:t xml:space="preserve"> et al. 1999). Retrospective research showed that all chimpanzee</w:t>
      </w:r>
      <w:r w:rsidR="00875E35">
        <w:rPr>
          <w:rFonts w:ascii="Times New Roman" w:hAnsi="Times New Roman"/>
        </w:rPr>
        <w:t>s</w:t>
      </w:r>
      <w:r w:rsidRPr="00F60A85">
        <w:rPr>
          <w:rFonts w:ascii="Times New Roman" w:hAnsi="Times New Roman"/>
        </w:rPr>
        <w:t xml:space="preserve"> </w:t>
      </w:r>
      <w:r w:rsidR="00875E35">
        <w:rPr>
          <w:rFonts w:ascii="Times New Roman" w:hAnsi="Times New Roman"/>
        </w:rPr>
        <w:t xml:space="preserve">that are </w:t>
      </w:r>
      <w:r w:rsidRPr="00F60A85">
        <w:rPr>
          <w:rFonts w:ascii="Times New Roman" w:hAnsi="Times New Roman"/>
        </w:rPr>
        <w:t>test</w:t>
      </w:r>
      <w:r>
        <w:rPr>
          <w:rFonts w:ascii="Times New Roman" w:hAnsi="Times New Roman"/>
        </w:rPr>
        <w:t>ed</w:t>
      </w:r>
      <w:r w:rsidRPr="00F60A85">
        <w:rPr>
          <w:rFonts w:ascii="Times New Roman" w:hAnsi="Times New Roman"/>
        </w:rPr>
        <w:t xml:space="preserve"> </w:t>
      </w:r>
      <w:r w:rsidR="00875E35" w:rsidRPr="00F60A85">
        <w:rPr>
          <w:rFonts w:ascii="Times New Roman" w:hAnsi="Times New Roman"/>
        </w:rPr>
        <w:t>negative</w:t>
      </w:r>
      <w:r w:rsidRPr="00F60A85">
        <w:rPr>
          <w:rFonts w:ascii="Times New Roman" w:hAnsi="Times New Roman"/>
        </w:rPr>
        <w:t xml:space="preserve"> were subspecies </w:t>
      </w:r>
      <w:proofErr w:type="spellStart"/>
      <w:r w:rsidRPr="00F60A85">
        <w:rPr>
          <w:rFonts w:ascii="Times New Roman" w:hAnsi="Times New Roman"/>
          <w:i/>
        </w:rPr>
        <w:t>P.t</w:t>
      </w:r>
      <w:proofErr w:type="spellEnd"/>
      <w:r w:rsidRPr="00F60A85">
        <w:rPr>
          <w:rFonts w:ascii="Times New Roman" w:hAnsi="Times New Roman"/>
          <w:i/>
        </w:rPr>
        <w:t xml:space="preserve"> versus</w:t>
      </w:r>
      <w:r w:rsidRPr="00F60A85">
        <w:rPr>
          <w:rFonts w:ascii="Times New Roman" w:hAnsi="Times New Roman"/>
        </w:rPr>
        <w:t xml:space="preserve"> (Prince </w:t>
      </w:r>
      <w:r w:rsidRPr="00F60A85">
        <w:rPr>
          <w:rStyle w:val="Emphasis"/>
          <w:rFonts w:ascii="Times New Roman" w:hAnsi="Times New Roman"/>
        </w:rPr>
        <w:t>et al</w:t>
      </w:r>
      <w:r w:rsidRPr="00F60A85">
        <w:rPr>
          <w:rFonts w:ascii="Times New Roman" w:hAnsi="Times New Roman"/>
        </w:rPr>
        <w:t xml:space="preserve">. 2002; Switzer </w:t>
      </w:r>
      <w:r w:rsidRPr="00F60A85">
        <w:rPr>
          <w:rStyle w:val="Emphasis"/>
          <w:rFonts w:ascii="Times New Roman" w:hAnsi="Times New Roman"/>
        </w:rPr>
        <w:t>et al</w:t>
      </w:r>
      <w:r w:rsidRPr="00F60A85">
        <w:rPr>
          <w:rFonts w:ascii="Times New Roman" w:hAnsi="Times New Roman"/>
        </w:rPr>
        <w:t xml:space="preserve">. 2005) and those tested positive were </w:t>
      </w:r>
      <w:proofErr w:type="spellStart"/>
      <w:r w:rsidRPr="00F60A85">
        <w:rPr>
          <w:rFonts w:ascii="Times New Roman" w:hAnsi="Times New Roman"/>
          <w:i/>
        </w:rPr>
        <w:t>P.t</w:t>
      </w:r>
      <w:proofErr w:type="spellEnd"/>
      <w:r w:rsidRPr="00F60A85">
        <w:rPr>
          <w:rFonts w:ascii="Times New Roman" w:hAnsi="Times New Roman"/>
          <w:i/>
        </w:rPr>
        <w:t xml:space="preserve"> troglodytes or </w:t>
      </w:r>
      <w:proofErr w:type="spellStart"/>
      <w:r w:rsidRPr="00F60A85">
        <w:rPr>
          <w:rFonts w:ascii="Times New Roman" w:hAnsi="Times New Roman"/>
          <w:i/>
        </w:rPr>
        <w:t>P.t</w:t>
      </w:r>
      <w:proofErr w:type="spellEnd"/>
      <w:r w:rsidRPr="00F60A85">
        <w:rPr>
          <w:rFonts w:ascii="Times New Roman" w:hAnsi="Times New Roman"/>
          <w:i/>
        </w:rPr>
        <w:t xml:space="preserve">. </w:t>
      </w:r>
      <w:proofErr w:type="spellStart"/>
      <w:r w:rsidRPr="00F60A85">
        <w:rPr>
          <w:rFonts w:ascii="Times New Roman" w:hAnsi="Times New Roman"/>
          <w:i/>
        </w:rPr>
        <w:t>schweinfurthii</w:t>
      </w:r>
      <w:proofErr w:type="spellEnd"/>
      <w:r w:rsidRPr="00F60A85">
        <w:rPr>
          <w:rFonts w:ascii="Times New Roman" w:hAnsi="Times New Roman"/>
          <w:i/>
        </w:rPr>
        <w:t xml:space="preserve"> </w:t>
      </w:r>
      <w:r w:rsidRPr="00F60A85">
        <w:rPr>
          <w:rFonts w:ascii="Times New Roman" w:hAnsi="Times New Roman"/>
        </w:rPr>
        <w:t xml:space="preserve">(Geo </w:t>
      </w:r>
      <w:proofErr w:type="spellStart"/>
      <w:r w:rsidRPr="00F60A85">
        <w:rPr>
          <w:rFonts w:ascii="Times New Roman" w:hAnsi="Times New Roman"/>
        </w:rPr>
        <w:t>et.al</w:t>
      </w:r>
      <w:proofErr w:type="spellEnd"/>
      <w:r w:rsidRPr="00F60A85">
        <w:rPr>
          <w:rFonts w:ascii="Times New Roman" w:hAnsi="Times New Roman"/>
        </w:rPr>
        <w:t xml:space="preserve"> 1999, </w:t>
      </w:r>
      <w:proofErr w:type="spellStart"/>
      <w:r w:rsidRPr="00F60A85">
        <w:rPr>
          <w:rFonts w:ascii="Times New Roman" w:hAnsi="Times New Roman"/>
        </w:rPr>
        <w:t>Corbet</w:t>
      </w:r>
      <w:proofErr w:type="spellEnd"/>
      <w:r w:rsidRPr="00F60A85">
        <w:rPr>
          <w:rFonts w:ascii="Times New Roman" w:hAnsi="Times New Roman"/>
        </w:rPr>
        <w:t xml:space="preserve"> et al 2000, Santiago </w:t>
      </w:r>
      <w:r w:rsidRPr="00F60A85">
        <w:rPr>
          <w:rStyle w:val="Emphasis"/>
          <w:rFonts w:ascii="Times New Roman" w:hAnsi="Times New Roman"/>
        </w:rPr>
        <w:t>et al</w:t>
      </w:r>
      <w:r w:rsidRPr="00F60A85">
        <w:rPr>
          <w:rFonts w:ascii="Times New Roman" w:hAnsi="Times New Roman"/>
        </w:rPr>
        <w:t xml:space="preserve">. 2003; </w:t>
      </w:r>
      <w:proofErr w:type="spellStart"/>
      <w:r w:rsidRPr="00F60A85">
        <w:rPr>
          <w:rFonts w:ascii="Times New Roman" w:hAnsi="Times New Roman"/>
        </w:rPr>
        <w:t>Worobey</w:t>
      </w:r>
      <w:proofErr w:type="spellEnd"/>
      <w:r w:rsidRPr="00F60A85">
        <w:rPr>
          <w:rFonts w:ascii="Times New Roman" w:hAnsi="Times New Roman"/>
        </w:rPr>
        <w:t xml:space="preserve"> </w:t>
      </w:r>
      <w:r w:rsidRPr="00F60A85">
        <w:rPr>
          <w:rStyle w:val="Emphasis"/>
          <w:rFonts w:ascii="Times New Roman" w:hAnsi="Times New Roman"/>
        </w:rPr>
        <w:t>et al</w:t>
      </w:r>
      <w:r w:rsidRPr="00F60A85">
        <w:rPr>
          <w:rFonts w:ascii="Times New Roman" w:hAnsi="Times New Roman"/>
        </w:rPr>
        <w:t xml:space="preserve">. 2004; </w:t>
      </w:r>
      <w:proofErr w:type="spellStart"/>
      <w:r w:rsidRPr="00F60A85">
        <w:rPr>
          <w:rFonts w:ascii="Times New Roman" w:hAnsi="Times New Roman"/>
        </w:rPr>
        <w:t>Keele</w:t>
      </w:r>
      <w:proofErr w:type="spellEnd"/>
      <w:r w:rsidRPr="00F60A85">
        <w:rPr>
          <w:rFonts w:ascii="Times New Roman" w:hAnsi="Times New Roman"/>
        </w:rPr>
        <w:t xml:space="preserve"> </w:t>
      </w:r>
      <w:r w:rsidRPr="00F60A85">
        <w:rPr>
          <w:rStyle w:val="Emphasis"/>
          <w:rFonts w:ascii="Times New Roman" w:hAnsi="Times New Roman"/>
        </w:rPr>
        <w:t>et al</w:t>
      </w:r>
      <w:r w:rsidRPr="00F60A85">
        <w:rPr>
          <w:rFonts w:ascii="Times New Roman" w:hAnsi="Times New Roman"/>
        </w:rPr>
        <w:t xml:space="preserve">. 2006, 2009; Van </w:t>
      </w:r>
      <w:proofErr w:type="spellStart"/>
      <w:r w:rsidRPr="00F60A85">
        <w:rPr>
          <w:rFonts w:ascii="Times New Roman" w:hAnsi="Times New Roman"/>
        </w:rPr>
        <w:t>Heuverswyn</w:t>
      </w:r>
      <w:proofErr w:type="spellEnd"/>
      <w:r w:rsidRPr="00F60A85">
        <w:rPr>
          <w:rFonts w:ascii="Times New Roman" w:hAnsi="Times New Roman"/>
        </w:rPr>
        <w:t xml:space="preserve"> </w:t>
      </w:r>
      <w:r w:rsidRPr="00F60A85">
        <w:rPr>
          <w:rStyle w:val="Emphasis"/>
          <w:rFonts w:ascii="Times New Roman" w:hAnsi="Times New Roman"/>
        </w:rPr>
        <w:t>et al</w:t>
      </w:r>
      <w:r w:rsidR="00BF0A10">
        <w:rPr>
          <w:rFonts w:ascii="Times New Roman" w:hAnsi="Times New Roman"/>
        </w:rPr>
        <w:t>. 2007). The</w:t>
      </w:r>
      <w:r w:rsidRPr="00F60A85">
        <w:rPr>
          <w:rFonts w:ascii="Times New Roman" w:hAnsi="Times New Roman"/>
        </w:rPr>
        <w:t xml:space="preserve"> </w:t>
      </w:r>
      <w:r w:rsidR="00BF0A10">
        <w:rPr>
          <w:rFonts w:ascii="Times New Roman" w:hAnsi="Times New Roman"/>
        </w:rPr>
        <w:t xml:space="preserve">phylogenetic analysis from these </w:t>
      </w:r>
      <w:r w:rsidRPr="00F60A85">
        <w:rPr>
          <w:rFonts w:ascii="Times New Roman" w:hAnsi="Times New Roman"/>
        </w:rPr>
        <w:t xml:space="preserve">studies and </w:t>
      </w:r>
      <w:r w:rsidR="00014F71">
        <w:rPr>
          <w:rFonts w:ascii="Times New Roman" w:hAnsi="Times New Roman"/>
        </w:rPr>
        <w:t xml:space="preserve">further </w:t>
      </w:r>
      <w:r w:rsidRPr="00F60A85">
        <w:rPr>
          <w:rFonts w:ascii="Times New Roman" w:hAnsi="Times New Roman"/>
        </w:rPr>
        <w:t>evidence</w:t>
      </w:r>
      <w:r w:rsidR="00014F71">
        <w:rPr>
          <w:rFonts w:ascii="Times New Roman" w:hAnsi="Times New Roman"/>
        </w:rPr>
        <w:t>s</w:t>
      </w:r>
      <w:r w:rsidRPr="00F60A85">
        <w:rPr>
          <w:rFonts w:ascii="Times New Roman" w:hAnsi="Times New Roman"/>
        </w:rPr>
        <w:t xml:space="preserve"> from </w:t>
      </w:r>
      <w:proofErr w:type="spellStart"/>
      <w:r w:rsidRPr="00F60A85">
        <w:rPr>
          <w:rFonts w:ascii="Times New Roman" w:hAnsi="Times New Roman"/>
        </w:rPr>
        <w:t>faecal</w:t>
      </w:r>
      <w:proofErr w:type="spellEnd"/>
      <w:r w:rsidRPr="00F60A85">
        <w:rPr>
          <w:rFonts w:ascii="Times New Roman" w:hAnsi="Times New Roman"/>
        </w:rPr>
        <w:t xml:space="preserve"> samples  (</w:t>
      </w:r>
      <w:proofErr w:type="spellStart"/>
      <w:r w:rsidRPr="00F60A85">
        <w:rPr>
          <w:rFonts w:ascii="Times New Roman" w:hAnsi="Times New Roman"/>
        </w:rPr>
        <w:t>Keele</w:t>
      </w:r>
      <w:proofErr w:type="spellEnd"/>
      <w:r w:rsidRPr="00F60A85">
        <w:rPr>
          <w:rFonts w:ascii="Times New Roman" w:hAnsi="Times New Roman"/>
        </w:rPr>
        <w:t xml:space="preserve"> et al 2006) confirmed the source of HIV-1 as </w:t>
      </w:r>
      <w:r w:rsidRPr="00F60A85">
        <w:rPr>
          <w:rFonts w:ascii="Times New Roman" w:hAnsi="Times New Roman"/>
          <w:i/>
        </w:rPr>
        <w:t>Pan troglodytes</w:t>
      </w:r>
      <w:r w:rsidR="00BF0A10">
        <w:rPr>
          <w:rFonts w:ascii="Times New Roman" w:hAnsi="Times New Roman"/>
          <w:i/>
        </w:rPr>
        <w:t xml:space="preserve"> </w:t>
      </w:r>
      <w:r w:rsidR="00BF0A10">
        <w:rPr>
          <w:rFonts w:ascii="Times New Roman" w:hAnsi="Times New Roman"/>
        </w:rPr>
        <w:t>(Figure 3)</w:t>
      </w:r>
      <w:r w:rsidRPr="00F60A85">
        <w:rPr>
          <w:rFonts w:ascii="Times New Roman" w:hAnsi="Times New Roman"/>
        </w:rPr>
        <w:t>.</w:t>
      </w:r>
      <w:commentRangeEnd w:id="41"/>
      <w:r w:rsidR="002F2964">
        <w:rPr>
          <w:rStyle w:val="CommentReference"/>
        </w:rPr>
        <w:commentReference w:id="41"/>
      </w:r>
    </w:p>
    <w:p w:rsidR="00014F71" w:rsidRDefault="00014F71" w:rsidP="00843678">
      <w:pPr>
        <w:spacing w:before="2" w:after="2" w:line="480" w:lineRule="auto"/>
        <w:jc w:val="both"/>
        <w:rPr>
          <w:rFonts w:ascii="Times New Roman" w:hAnsi="Times New Roman"/>
        </w:rPr>
      </w:pPr>
      <w:r w:rsidRPr="00014F71">
        <w:rPr>
          <w:rFonts w:ascii="Times New Roman" w:hAnsi="Times New Roman"/>
          <w:noProof/>
          <w:lang w:eastAsia="en-US"/>
        </w:rPr>
        <w:drawing>
          <wp:inline distT="0" distB="0" distL="0" distR="0">
            <wp:extent cx="5270500" cy="5095240"/>
            <wp:effectExtent l="25400" t="0" r="0" b="0"/>
            <wp:docPr id="19" name="Picture 4" descr="phylogeny of lentivi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geny of lentivirus.png"/>
                    <pic:cNvPicPr/>
                  </pic:nvPicPr>
                  <pic:blipFill>
                    <a:blip r:embed="rId8"/>
                    <a:stretch>
                      <a:fillRect/>
                    </a:stretch>
                  </pic:blipFill>
                  <pic:spPr>
                    <a:xfrm>
                      <a:off x="0" y="0"/>
                      <a:ext cx="5270500" cy="5095240"/>
                    </a:xfrm>
                    <a:prstGeom prst="rect">
                      <a:avLst/>
                    </a:prstGeom>
                  </pic:spPr>
                </pic:pic>
              </a:graphicData>
            </a:graphic>
          </wp:inline>
        </w:drawing>
      </w:r>
    </w:p>
    <w:p w:rsidR="00014F71" w:rsidRDefault="00014F71" w:rsidP="008A7F27">
      <w:pPr>
        <w:spacing w:before="2" w:after="2" w:line="480" w:lineRule="auto"/>
        <w:jc w:val="center"/>
        <w:rPr>
          <w:rFonts w:ascii="Times New Roman" w:hAnsi="Times New Roman" w:cs="Helvetica"/>
          <w:color w:val="1A1818"/>
          <w:szCs w:val="21"/>
        </w:rPr>
      </w:pPr>
      <w:commentRangeStart w:id="42"/>
      <w:r>
        <w:rPr>
          <w:rFonts w:ascii="Times New Roman" w:hAnsi="Times New Roman" w:cs="Helvetica"/>
          <w:color w:val="1A1818"/>
          <w:szCs w:val="21"/>
        </w:rPr>
        <w:t xml:space="preserve">Figure </w:t>
      </w:r>
      <w:commentRangeEnd w:id="42"/>
      <w:r w:rsidR="002F2964">
        <w:rPr>
          <w:rStyle w:val="CommentReference"/>
        </w:rPr>
        <w:commentReference w:id="42"/>
      </w:r>
      <w:r>
        <w:rPr>
          <w:rFonts w:ascii="Times New Roman" w:hAnsi="Times New Roman" w:cs="Helvetica"/>
          <w:color w:val="1A1818"/>
          <w:szCs w:val="21"/>
        </w:rPr>
        <w:t>3: Phylogenetic tree showing HIV-1 evolving from Chimpanzee SIV.</w:t>
      </w:r>
    </w:p>
    <w:p w:rsidR="00333A53" w:rsidRPr="00F60A85" w:rsidRDefault="00014F71" w:rsidP="008A7F27">
      <w:pPr>
        <w:spacing w:before="2" w:after="2" w:line="480" w:lineRule="auto"/>
        <w:jc w:val="center"/>
        <w:rPr>
          <w:rFonts w:ascii="Times New Roman" w:hAnsi="Times New Roman"/>
        </w:rPr>
      </w:pPr>
      <w:r>
        <w:rPr>
          <w:rFonts w:ascii="Times New Roman" w:hAnsi="Times New Roman" w:cs="Helvetica"/>
          <w:color w:val="1A1818"/>
          <w:szCs w:val="21"/>
        </w:rPr>
        <w:t>Source: sharp et al 1995</w:t>
      </w:r>
    </w:p>
    <w:p w:rsidR="00872C0A" w:rsidRPr="00BB2AF3" w:rsidRDefault="00872C0A" w:rsidP="00843678">
      <w:pPr>
        <w:spacing w:line="480" w:lineRule="auto"/>
        <w:jc w:val="both"/>
      </w:pPr>
    </w:p>
    <w:p w:rsidR="00BB2AF3" w:rsidRDefault="00BB2AF3" w:rsidP="00843678">
      <w:pPr>
        <w:pStyle w:val="Heading3"/>
        <w:spacing w:line="480" w:lineRule="auto"/>
        <w:jc w:val="both"/>
      </w:pPr>
      <w:r>
        <w:t>Structure of HIV</w:t>
      </w:r>
    </w:p>
    <w:p w:rsidR="00CD281C" w:rsidRDefault="00CD281C" w:rsidP="00843678">
      <w:pPr>
        <w:spacing w:line="480" w:lineRule="auto"/>
        <w:jc w:val="both"/>
      </w:pPr>
      <w:commentRangeStart w:id="43"/>
    </w:p>
    <w:p w:rsidR="005A5B22" w:rsidRDefault="00BF0A10" w:rsidP="00843678">
      <w:pPr>
        <w:spacing w:line="480" w:lineRule="auto"/>
        <w:jc w:val="both"/>
      </w:pPr>
      <w:r>
        <w:t xml:space="preserve">The structure of HIV is shown in Figure 4. </w:t>
      </w:r>
      <w:commentRangeEnd w:id="43"/>
      <w:r w:rsidR="002F2964">
        <w:rPr>
          <w:rStyle w:val="CommentReference"/>
        </w:rPr>
        <w:commentReference w:id="43"/>
      </w:r>
      <w:r w:rsidR="001B21E6">
        <w:t>HIV is spherical in shape and the size is approximately 0.0001mm</w:t>
      </w:r>
      <w:r w:rsidR="00F25E3B">
        <w:t xml:space="preserve"> or 1/12</w:t>
      </w:r>
      <w:r w:rsidR="00F25E3B" w:rsidRPr="00F25E3B">
        <w:rPr>
          <w:vertAlign w:val="superscript"/>
        </w:rPr>
        <w:t>th</w:t>
      </w:r>
      <w:r w:rsidR="00F25E3B">
        <w:t xml:space="preserve"> the size of </w:t>
      </w:r>
      <w:r w:rsidR="00F25E3B" w:rsidRPr="00F25E3B">
        <w:rPr>
          <w:i/>
        </w:rPr>
        <w:t>Escherichia coli</w:t>
      </w:r>
      <w:ins w:id="44" w:author="Simon Travers" w:date="2013-07-05T13:19:00Z">
        <w:r w:rsidR="002F2964">
          <w:rPr>
            <w:i/>
          </w:rPr>
          <w:t xml:space="preserve"> REF</w:t>
        </w:r>
      </w:ins>
      <w:r w:rsidR="001B21E6">
        <w:t xml:space="preserve">. </w:t>
      </w:r>
      <w:r w:rsidR="005A5B22">
        <w:t xml:space="preserve"> The viral structure can be divided into outer viral envelope and the inner viral core.</w:t>
      </w:r>
    </w:p>
    <w:p w:rsidR="00BF0A10" w:rsidRDefault="00BF0A10" w:rsidP="00843678">
      <w:pPr>
        <w:spacing w:line="480" w:lineRule="auto"/>
        <w:jc w:val="both"/>
      </w:pPr>
      <w:r>
        <w:rPr>
          <w:noProof/>
          <w:lang w:eastAsia="en-US"/>
        </w:rPr>
        <w:drawing>
          <wp:inline distT="0" distB="0" distL="0" distR="0">
            <wp:extent cx="5270500" cy="3844925"/>
            <wp:effectExtent l="25400" t="0" r="0" b="0"/>
            <wp:docPr id="22" name="Picture 21" descr="hiv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v_structure.png"/>
                    <pic:cNvPicPr/>
                  </pic:nvPicPr>
                  <pic:blipFill>
                    <a:blip r:embed="rId9"/>
                    <a:stretch>
                      <a:fillRect/>
                    </a:stretch>
                  </pic:blipFill>
                  <pic:spPr>
                    <a:xfrm>
                      <a:off x="0" y="0"/>
                      <a:ext cx="5270500" cy="3844925"/>
                    </a:xfrm>
                    <a:prstGeom prst="rect">
                      <a:avLst/>
                    </a:prstGeom>
                  </pic:spPr>
                </pic:pic>
              </a:graphicData>
            </a:graphic>
          </wp:inline>
        </w:drawing>
      </w:r>
    </w:p>
    <w:p w:rsidR="00BF0A10" w:rsidRDefault="00BF0A10" w:rsidP="008A7F27">
      <w:pPr>
        <w:spacing w:line="480" w:lineRule="auto"/>
        <w:jc w:val="center"/>
      </w:pPr>
      <w:r>
        <w:t>Figure 4: Structure of HIV</w:t>
      </w:r>
    </w:p>
    <w:p w:rsidR="005A5B22" w:rsidRDefault="005A5B22" w:rsidP="00843678">
      <w:pPr>
        <w:spacing w:line="480" w:lineRule="auto"/>
        <w:jc w:val="both"/>
      </w:pPr>
    </w:p>
    <w:p w:rsidR="006C04AF" w:rsidRDefault="005A5B22" w:rsidP="00843678">
      <w:pPr>
        <w:spacing w:line="480" w:lineRule="auto"/>
        <w:jc w:val="both"/>
      </w:pPr>
      <w:r>
        <w:t>The viral envelope consists of t</w:t>
      </w:r>
      <w:r w:rsidR="001B21E6">
        <w:t xml:space="preserve">he outermost lipid bilayer </w:t>
      </w:r>
      <w:r w:rsidR="0081166C">
        <w:t>membrane</w:t>
      </w:r>
      <w:r w:rsidR="001B21E6">
        <w:t>, derived fr</w:t>
      </w:r>
      <w:r w:rsidR="0081166C">
        <w:t>om the host immune cell membran</w:t>
      </w:r>
      <w:r w:rsidR="001B21E6">
        <w:t xml:space="preserve">e during budding out from the cell. HIV has genetic code for all its structure parts, but the lipid bilayer. </w:t>
      </w:r>
      <w:r>
        <w:t>Several host protein molecules are embedded on the membrane. Besides these proteins, the viral protein “</w:t>
      </w:r>
      <w:proofErr w:type="spellStart"/>
      <w:r>
        <w:t>Env</w:t>
      </w:r>
      <w:proofErr w:type="spellEnd"/>
      <w:r>
        <w:t xml:space="preserve">” are also present on the surface. </w:t>
      </w:r>
      <w:proofErr w:type="spellStart"/>
      <w:r>
        <w:t>Env</w:t>
      </w:r>
      <w:proofErr w:type="spellEnd"/>
      <w:r>
        <w:t xml:space="preserve"> proteins form </w:t>
      </w:r>
      <w:r w:rsidR="001B21E6">
        <w:t xml:space="preserve">spike like structure </w:t>
      </w:r>
      <w:r w:rsidR="007924F7">
        <w:t>that emerges out from the</w:t>
      </w:r>
      <w:r>
        <w:t xml:space="preserve"> viral lipid membrane. </w:t>
      </w:r>
      <w:proofErr w:type="spellStart"/>
      <w:r>
        <w:t>Env</w:t>
      </w:r>
      <w:proofErr w:type="spellEnd"/>
      <w:r>
        <w:t xml:space="preserve"> consists </w:t>
      </w:r>
      <w:proofErr w:type="gramStart"/>
      <w:r>
        <w:t xml:space="preserve">of </w:t>
      </w:r>
      <w:r w:rsidR="004C3B5C">
        <w:t xml:space="preserve">three </w:t>
      </w:r>
      <w:r w:rsidR="00BF0A10">
        <w:t>glycoprotein-</w:t>
      </w:r>
      <w:r w:rsidR="001B21E6">
        <w:t>120</w:t>
      </w:r>
      <w:proofErr w:type="gramEnd"/>
      <w:r w:rsidR="00BF0A10">
        <w:t xml:space="preserve"> (gp-120)</w:t>
      </w:r>
      <w:r w:rsidR="004C3B5C">
        <w:t xml:space="preserve"> that make </w:t>
      </w:r>
      <w:proofErr w:type="spellStart"/>
      <w:r w:rsidR="004C3B5C">
        <w:t>trimeric</w:t>
      </w:r>
      <w:proofErr w:type="spellEnd"/>
      <w:r w:rsidR="004C3B5C">
        <w:t xml:space="preserve"> structure with three</w:t>
      </w:r>
      <w:r>
        <w:t xml:space="preserve"> </w:t>
      </w:r>
      <w:r w:rsidR="00287353">
        <w:t>gp41</w:t>
      </w:r>
      <w:r w:rsidR="001B21E6">
        <w:t xml:space="preserve"> </w:t>
      </w:r>
      <w:r>
        <w:t>stem</w:t>
      </w:r>
      <w:r w:rsidR="004C3B5C">
        <w:t>s</w:t>
      </w:r>
      <w:r>
        <w:t xml:space="preserve"> that anch</w:t>
      </w:r>
      <w:r w:rsidR="0081166C">
        <w:t>or the viral envelop</w:t>
      </w:r>
      <w:r w:rsidR="00BF0A10">
        <w:t>e</w:t>
      </w:r>
      <w:r w:rsidR="001024B7">
        <w:t xml:space="preserve"> (</w:t>
      </w:r>
      <w:r w:rsidR="00541DEF">
        <w:t xml:space="preserve">Zhu et al. 2006, </w:t>
      </w:r>
      <w:proofErr w:type="spellStart"/>
      <w:r w:rsidR="001024B7">
        <w:t>Subramaniam</w:t>
      </w:r>
      <w:proofErr w:type="spellEnd"/>
      <w:r w:rsidR="001024B7">
        <w:t xml:space="preserve"> et al. 2006, </w:t>
      </w:r>
      <w:proofErr w:type="spellStart"/>
      <w:r w:rsidR="001024B7">
        <w:t>Zanetti</w:t>
      </w:r>
      <w:proofErr w:type="spellEnd"/>
      <w:r w:rsidR="001024B7">
        <w:t xml:space="preserve"> et al. 2006</w:t>
      </w:r>
      <w:r w:rsidR="004C3B5C">
        <w:t>, Zhu et al. 2008</w:t>
      </w:r>
      <w:r w:rsidR="001024B7">
        <w:t>)</w:t>
      </w:r>
      <w:r w:rsidR="00BF0A10">
        <w:t>.</w:t>
      </w:r>
    </w:p>
    <w:p w:rsidR="0081166C" w:rsidRDefault="006C04AF" w:rsidP="00843678">
      <w:pPr>
        <w:spacing w:line="480" w:lineRule="auto"/>
        <w:jc w:val="both"/>
      </w:pPr>
      <w:r>
        <w:t xml:space="preserve">The inner core consists of </w:t>
      </w:r>
      <w:r w:rsidR="00BF0A10">
        <w:t>matrix, capsid (</w:t>
      </w:r>
      <w:r>
        <w:t>p24 viral prot</w:t>
      </w:r>
      <w:r w:rsidR="00D1536F">
        <w:t>eins</w:t>
      </w:r>
      <w:r w:rsidR="00BF0A10">
        <w:t>)</w:t>
      </w:r>
      <w:r w:rsidR="00D1536F">
        <w:t xml:space="preserve"> and </w:t>
      </w:r>
      <w:proofErr w:type="spellStart"/>
      <w:r w:rsidR="00D1536F">
        <w:t>nucleocapsid</w:t>
      </w:r>
      <w:proofErr w:type="spellEnd"/>
      <w:r w:rsidR="00D1536F">
        <w:t>.</w:t>
      </w:r>
      <w:r>
        <w:t xml:space="preserve"> Inside the capsid, there are two single strands of viral RNA molecules that </w:t>
      </w:r>
      <w:r w:rsidR="0081166C">
        <w:t>codes for all the viral proteins and structures.</w:t>
      </w:r>
    </w:p>
    <w:p w:rsidR="0081166C" w:rsidRDefault="0081166C" w:rsidP="00843678">
      <w:pPr>
        <w:pStyle w:val="Heading3"/>
        <w:spacing w:line="480" w:lineRule="auto"/>
        <w:jc w:val="both"/>
      </w:pPr>
      <w:r>
        <w:t>HIV genome structure</w:t>
      </w:r>
      <w:r w:rsidR="0025388B">
        <w:t xml:space="preserve"> and organization</w:t>
      </w:r>
    </w:p>
    <w:p w:rsidR="0081166C" w:rsidRDefault="0081166C" w:rsidP="00843678">
      <w:pPr>
        <w:spacing w:line="480" w:lineRule="auto"/>
        <w:jc w:val="both"/>
      </w:pPr>
    </w:p>
    <w:p w:rsidR="00CE4FEE" w:rsidRDefault="0081166C" w:rsidP="00843678">
      <w:pPr>
        <w:spacing w:line="480" w:lineRule="auto"/>
        <w:jc w:val="both"/>
      </w:pPr>
      <w:r>
        <w:t>The length of HIV-1</w:t>
      </w:r>
      <w:r w:rsidR="001F1DAF">
        <w:t xml:space="preserve"> HXB2</w:t>
      </w:r>
      <w:r>
        <w:t xml:space="preserve"> </w:t>
      </w:r>
      <w:r w:rsidR="001F1DAF">
        <w:t xml:space="preserve">(HIV reference sequence) </w:t>
      </w:r>
      <w:r>
        <w:t>genome is about 9719 bps</w:t>
      </w:r>
      <w:r w:rsidR="001F1DAF">
        <w:t xml:space="preserve"> and HIV-2 BEN genome is about 10</w:t>
      </w:r>
      <w:r w:rsidR="008A7F27">
        <w:t>359 bps (</w:t>
      </w:r>
      <w:commentRangeStart w:id="45"/>
      <w:r w:rsidR="008A7F27">
        <w:t>figure 5</w:t>
      </w:r>
      <w:commentRangeEnd w:id="45"/>
      <w:r w:rsidR="002F2964">
        <w:rPr>
          <w:rStyle w:val="CommentReference"/>
        </w:rPr>
        <w:commentReference w:id="45"/>
      </w:r>
      <w:r w:rsidR="001F1DAF">
        <w:t xml:space="preserve">). </w:t>
      </w:r>
      <w:r w:rsidR="00BF0A10">
        <w:t>O</w:t>
      </w:r>
      <w:r w:rsidR="002513D1">
        <w:t xml:space="preserve">verall, HIV genome produces 15 proteins. </w:t>
      </w:r>
      <w:r w:rsidR="001024B7">
        <w:t xml:space="preserve">The 5’ and 3’ </w:t>
      </w:r>
      <w:r w:rsidR="0025388B">
        <w:t>ends consist</w:t>
      </w:r>
      <w:r w:rsidR="001024B7">
        <w:t xml:space="preserve"> of long terminal repeats</w:t>
      </w:r>
      <w:r w:rsidR="00D43785">
        <w:t xml:space="preserve"> (LTR) or also known as </w:t>
      </w:r>
      <w:proofErr w:type="spellStart"/>
      <w:r w:rsidR="00D43785">
        <w:t>Untranslated</w:t>
      </w:r>
      <w:proofErr w:type="spellEnd"/>
      <w:r w:rsidR="00D43785">
        <w:t xml:space="preserve"> Terminal Repeats (UTR)</w:t>
      </w:r>
      <w:r w:rsidR="002513D1">
        <w:t xml:space="preserve">. The 5’ – gag – </w:t>
      </w:r>
      <w:proofErr w:type="spellStart"/>
      <w:r w:rsidR="002513D1">
        <w:t>pol</w:t>
      </w:r>
      <w:proofErr w:type="spellEnd"/>
      <w:r w:rsidR="002513D1">
        <w:t xml:space="preserve"> – </w:t>
      </w:r>
      <w:proofErr w:type="spellStart"/>
      <w:r w:rsidR="002513D1">
        <w:t>env</w:t>
      </w:r>
      <w:proofErr w:type="spellEnd"/>
      <w:r w:rsidR="002513D1">
        <w:t xml:space="preserve"> – 3 ’ are the </w:t>
      </w:r>
      <w:r w:rsidR="00CE4FEE">
        <w:t>three genes that code for most of the structural proteins and necessary enzymes for viral replication</w:t>
      </w:r>
      <w:commentRangeStart w:id="46"/>
      <w:del w:id="47" w:author="Simon Travers" w:date="2013-07-05T13:26:00Z">
        <w:r w:rsidR="00CE4FEE" w:rsidDel="002F2964">
          <w:delText>. The structural elements and genes of HIV genome and their function or product are described below as they appear from 5’ to 3</w:delText>
        </w:r>
      </w:del>
      <w:commentRangeEnd w:id="46"/>
      <w:r w:rsidR="002F2964">
        <w:rPr>
          <w:rStyle w:val="CommentReference"/>
        </w:rPr>
        <w:commentReference w:id="46"/>
      </w:r>
      <w:del w:id="48" w:author="Simon Travers" w:date="2013-07-05T13:26:00Z">
        <w:r w:rsidR="00CE4FEE" w:rsidDel="002F2964">
          <w:delText>’.</w:delText>
        </w:r>
      </w:del>
      <w:ins w:id="49" w:author="Simon Travers" w:date="2013-07-05T13:26:00Z">
        <w:r w:rsidR="002F2964">
          <w:t xml:space="preserve">.  </w:t>
        </w:r>
      </w:ins>
    </w:p>
    <w:p w:rsidR="00CE4FEE" w:rsidRDefault="00CE4FEE" w:rsidP="00843678">
      <w:pPr>
        <w:spacing w:line="480" w:lineRule="auto"/>
        <w:jc w:val="both"/>
      </w:pPr>
    </w:p>
    <w:p w:rsidR="00E477BD" w:rsidRDefault="00CE4FEE" w:rsidP="00843678">
      <w:pPr>
        <w:spacing w:line="480" w:lineRule="auto"/>
        <w:jc w:val="both"/>
      </w:pPr>
      <w:r w:rsidRPr="005C0F60">
        <w:rPr>
          <w:b/>
        </w:rPr>
        <w:t>LTR</w:t>
      </w:r>
      <w:r w:rsidR="00D43785" w:rsidRPr="005C0F60">
        <w:rPr>
          <w:b/>
        </w:rPr>
        <w:t xml:space="preserve"> or UTR</w:t>
      </w:r>
      <w:r>
        <w:t xml:space="preserve">: The long terminal repeat is the most conserved region </w:t>
      </w:r>
      <w:r w:rsidR="00244D6C">
        <w:t>in the HIV -1 genome [</w:t>
      </w:r>
      <w:proofErr w:type="spellStart"/>
      <w:r w:rsidR="00244D6C">
        <w:t>Pillart</w:t>
      </w:r>
      <w:proofErr w:type="spellEnd"/>
      <w:r w:rsidR="00244D6C">
        <w:t xml:space="preserve"> et al 2004, </w:t>
      </w:r>
      <w:proofErr w:type="spellStart"/>
      <w:r w:rsidR="00244D6C">
        <w:t>Kuiken</w:t>
      </w:r>
      <w:proofErr w:type="spellEnd"/>
      <w:r w:rsidR="00244D6C">
        <w:t xml:space="preserve"> et al 2009]. It promotes viral packing before budding out, regulates and promotes transcriptional activation, </w:t>
      </w:r>
      <w:r w:rsidR="00990FDD">
        <w:t xml:space="preserve">binds </w:t>
      </w:r>
      <w:r w:rsidR="00244D6C">
        <w:t>primer for reverse</w:t>
      </w:r>
      <w:r w:rsidR="00990FDD">
        <w:t xml:space="preserve"> transcription and </w:t>
      </w:r>
      <w:proofErr w:type="spellStart"/>
      <w:r w:rsidR="00990FDD">
        <w:t>dimerizes</w:t>
      </w:r>
      <w:proofErr w:type="spellEnd"/>
      <w:r w:rsidR="00244D6C">
        <w:t xml:space="preserve"> two single strands of RNA</w:t>
      </w:r>
      <w:r w:rsidR="00990FDD">
        <w:t xml:space="preserve"> [Lu et al 2011]</w:t>
      </w:r>
      <w:r w:rsidR="00244D6C">
        <w:t>.</w:t>
      </w:r>
      <w:r w:rsidR="004E5699">
        <w:t xml:space="preserve"> </w:t>
      </w:r>
      <w:r w:rsidR="00244D6C">
        <w:t xml:space="preserve"> </w:t>
      </w:r>
      <w:r w:rsidR="00AE4C95">
        <w:t xml:space="preserve">It has splice donor site contributing to the packing of the full length viral </w:t>
      </w:r>
      <w:proofErr w:type="spellStart"/>
      <w:r w:rsidR="00AE4C95">
        <w:t>RNAs</w:t>
      </w:r>
      <w:proofErr w:type="spellEnd"/>
      <w:r w:rsidR="00AE4C95">
        <w:t xml:space="preserve"> [Mann et al 1985, </w:t>
      </w:r>
      <w:proofErr w:type="spellStart"/>
      <w:r w:rsidR="00AE4C95">
        <w:t>McBridge</w:t>
      </w:r>
      <w:proofErr w:type="spellEnd"/>
      <w:r w:rsidR="00AE4C95">
        <w:t xml:space="preserve"> et al 1996].  It interacts with the </w:t>
      </w:r>
      <w:proofErr w:type="spellStart"/>
      <w:r w:rsidR="00AE4C95">
        <w:t>nucleocapsid</w:t>
      </w:r>
      <w:proofErr w:type="spellEnd"/>
      <w:r w:rsidR="00AE4C95">
        <w:t xml:space="preserve"> </w:t>
      </w:r>
      <w:r w:rsidR="00927B66">
        <w:t>domains to incorporate the full-</w:t>
      </w:r>
      <w:r w:rsidR="00AE4C95">
        <w:t xml:space="preserve">length genome during the </w:t>
      </w:r>
      <w:r w:rsidR="00927B66">
        <w:t>assembly of new virions [</w:t>
      </w:r>
      <w:proofErr w:type="spellStart"/>
      <w:r w:rsidR="00927B66">
        <w:t>Berkhout</w:t>
      </w:r>
      <w:proofErr w:type="spellEnd"/>
      <w:r w:rsidR="00927B66">
        <w:t xml:space="preserve"> 1996]. </w:t>
      </w:r>
      <w:r w:rsidR="00D43785">
        <w:t xml:space="preserve"> Researchers have proposed that the 5’-UTR adopts multiple secondary structures and </w:t>
      </w:r>
    </w:p>
    <w:p w:rsidR="008A7F27" w:rsidRDefault="008A7F27" w:rsidP="00E477BD">
      <w:pPr>
        <w:spacing w:line="480" w:lineRule="auto"/>
      </w:pPr>
      <w:r w:rsidRPr="008A7F27">
        <w:rPr>
          <w:noProof/>
          <w:lang w:eastAsia="en-US"/>
        </w:rPr>
        <w:drawing>
          <wp:inline distT="0" distB="0" distL="0" distR="0">
            <wp:extent cx="5270500" cy="1219454"/>
            <wp:effectExtent l="25400" t="0" r="0" b="0"/>
            <wp:docPr id="25" name="Picture 22" descr="figure_8_hxb2geno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_8_hxb2genome.gif"/>
                    <pic:cNvPicPr/>
                  </pic:nvPicPr>
                  <pic:blipFill>
                    <a:blip r:embed="rId10"/>
                    <a:srcRect l="7570"/>
                    <a:stretch>
                      <a:fillRect/>
                    </a:stretch>
                  </pic:blipFill>
                  <pic:spPr>
                    <a:xfrm>
                      <a:off x="0" y="0"/>
                      <a:ext cx="5270500" cy="1219454"/>
                    </a:xfrm>
                    <a:prstGeom prst="rect">
                      <a:avLst/>
                    </a:prstGeom>
                    <a:noFill/>
                    <a:effectLst/>
                  </pic:spPr>
                </pic:pic>
              </a:graphicData>
            </a:graphic>
          </wp:inline>
        </w:drawing>
      </w:r>
    </w:p>
    <w:p w:rsidR="008A7F27" w:rsidRDefault="008A7F27" w:rsidP="008A7F27">
      <w:pPr>
        <w:spacing w:line="480" w:lineRule="auto"/>
        <w:jc w:val="center"/>
      </w:pPr>
      <w:commentRangeStart w:id="50"/>
      <w:r>
        <w:t xml:space="preserve">Figure </w:t>
      </w:r>
      <w:commentRangeEnd w:id="50"/>
      <w:r w:rsidR="002F2964">
        <w:rPr>
          <w:rStyle w:val="CommentReference"/>
        </w:rPr>
        <w:commentReference w:id="50"/>
      </w:r>
      <w:r>
        <w:t xml:space="preserve">5: The landscape of </w:t>
      </w:r>
      <w:r w:rsidR="003C6B9F">
        <w:t>HXB2 g</w:t>
      </w:r>
      <w:r>
        <w:t>enome. Source: www.hiv.lanl.gov</w:t>
      </w:r>
    </w:p>
    <w:p w:rsidR="005C0F60" w:rsidRDefault="007A4F80" w:rsidP="00E477BD">
      <w:pPr>
        <w:spacing w:line="480" w:lineRule="auto"/>
      </w:pPr>
      <w:proofErr w:type="gramStart"/>
      <w:r>
        <w:t>regulates</w:t>
      </w:r>
      <w:proofErr w:type="gramEnd"/>
      <w:r>
        <w:t xml:space="preserve"> mu</w:t>
      </w:r>
      <w:r w:rsidR="008A7F27">
        <w:t>l</w:t>
      </w:r>
      <w:r>
        <w:t xml:space="preserve">tiple RNA-dependent functions during viral replication. The nucleotides from 105-115 of 5’-UTR region can bind to </w:t>
      </w:r>
      <w:proofErr w:type="spellStart"/>
      <w:r>
        <w:t>oligoribonucleotides</w:t>
      </w:r>
      <w:proofErr w:type="spellEnd"/>
      <w:r>
        <w:t xml:space="preserve"> having </w:t>
      </w:r>
      <w:r w:rsidRPr="007A4F80">
        <w:rPr>
          <w:i/>
        </w:rPr>
        <w:t>gag</w:t>
      </w:r>
      <w:r>
        <w:t xml:space="preserve"> start codon (AUG) to disrupt pre-existing stem loop and form a </w:t>
      </w:r>
      <w:proofErr w:type="spellStart"/>
      <w:r>
        <w:t>heteroduplex</w:t>
      </w:r>
      <w:proofErr w:type="spellEnd"/>
      <w:r>
        <w:t xml:space="preserve"> [</w:t>
      </w:r>
      <w:proofErr w:type="spellStart"/>
      <w:r>
        <w:t>Spriggs</w:t>
      </w:r>
      <w:proofErr w:type="spellEnd"/>
      <w:r>
        <w:t xml:space="preserve"> 2008].</w:t>
      </w:r>
    </w:p>
    <w:p w:rsidR="005C0F60" w:rsidRDefault="005C0F60" w:rsidP="00843678">
      <w:pPr>
        <w:spacing w:line="480" w:lineRule="auto"/>
        <w:jc w:val="both"/>
      </w:pPr>
    </w:p>
    <w:p w:rsidR="00D9441B" w:rsidRDefault="005C0F60" w:rsidP="00843678">
      <w:pPr>
        <w:spacing w:line="480" w:lineRule="auto"/>
        <w:jc w:val="both"/>
      </w:pPr>
      <w:r w:rsidRPr="00EF66BD">
        <w:rPr>
          <w:b/>
        </w:rPr>
        <w:t>GAG</w:t>
      </w:r>
      <w:r>
        <w:t>: The gag reg</w:t>
      </w:r>
      <w:r w:rsidR="000019A4">
        <w:t xml:space="preserve">ion spans from 790 to 2292 </w:t>
      </w:r>
      <w:proofErr w:type="spellStart"/>
      <w:r w:rsidR="000019A4">
        <w:t>bp</w:t>
      </w:r>
      <w:proofErr w:type="spellEnd"/>
      <w:r w:rsidR="000019A4">
        <w:t xml:space="preserve"> </w:t>
      </w:r>
      <w:r w:rsidR="00570F65">
        <w:t xml:space="preserve">numbering </w:t>
      </w:r>
      <w:r w:rsidR="000019A4">
        <w:t>in</w:t>
      </w:r>
      <w:r>
        <w:t xml:space="preserve"> HXB2 genome</w:t>
      </w:r>
      <w:r w:rsidR="00570F65">
        <w:t xml:space="preserve"> at reading frame 1</w:t>
      </w:r>
      <w:r>
        <w:t xml:space="preserve">. </w:t>
      </w:r>
      <w:r w:rsidR="000019A4">
        <w:t xml:space="preserve">The translational product of Gag is a precursor </w:t>
      </w:r>
      <w:r w:rsidR="006E4FB4">
        <w:t>Pr55 that has</w:t>
      </w:r>
      <w:r w:rsidR="000019A4">
        <w:t xml:space="preserve"> all</w:t>
      </w:r>
      <w:r w:rsidR="006E4FB4">
        <w:t xml:space="preserve"> the building</w:t>
      </w:r>
      <w:r w:rsidR="000019A4">
        <w:t xml:space="preserve"> blocks to form a fully infectious virion</w:t>
      </w:r>
      <w:r w:rsidR="006E4FB4">
        <w:t>, even in the absence of other viral products [Wang et al 1993]</w:t>
      </w:r>
      <w:r w:rsidR="000019A4">
        <w:t>. The viral protease enzyme cleaves the gag precursor to yield the necessary structural proteins of mature virion</w:t>
      </w:r>
      <w:r w:rsidR="00684549">
        <w:t xml:space="preserve"> [</w:t>
      </w:r>
      <w:proofErr w:type="spellStart"/>
      <w:r w:rsidR="00684549">
        <w:t>Gheysen</w:t>
      </w:r>
      <w:proofErr w:type="spellEnd"/>
      <w:r w:rsidR="00684549">
        <w:t xml:space="preserve"> et al 1989, Hunter 1994, Coffin, </w:t>
      </w:r>
      <w:proofErr w:type="spellStart"/>
      <w:r w:rsidR="00684549">
        <w:t>Swanstrom</w:t>
      </w:r>
      <w:proofErr w:type="spellEnd"/>
      <w:r w:rsidR="00684549">
        <w:t xml:space="preserve"> and Wills 1997, Freed 1998,]</w:t>
      </w:r>
      <w:r w:rsidR="000019A4">
        <w:t>.</w:t>
      </w:r>
      <w:r w:rsidR="00684549">
        <w:t xml:space="preserve"> The protease enzyme </w:t>
      </w:r>
      <w:r w:rsidR="00BD00C3">
        <w:t>is packed</w:t>
      </w:r>
      <w:r w:rsidR="00684549">
        <w:t xml:space="preserve"> in to nascent virions as a component of the Gag-</w:t>
      </w:r>
      <w:proofErr w:type="spellStart"/>
      <w:r w:rsidR="00684549">
        <w:t>pol</w:t>
      </w:r>
      <w:proofErr w:type="spellEnd"/>
      <w:r w:rsidR="00684549">
        <w:t xml:space="preserve"> polyprotein, which is, later, produced by ribosomal </w:t>
      </w:r>
      <w:proofErr w:type="spellStart"/>
      <w:r w:rsidR="00684549">
        <w:t>frameshifting</w:t>
      </w:r>
      <w:proofErr w:type="spellEnd"/>
      <w:r w:rsidR="00684549">
        <w:t xml:space="preserve"> between the overlapping gag and </w:t>
      </w:r>
      <w:proofErr w:type="spellStart"/>
      <w:r w:rsidR="00684549">
        <w:t>pol</w:t>
      </w:r>
      <w:proofErr w:type="spellEnd"/>
      <w:r w:rsidR="00684549">
        <w:t xml:space="preserve"> genes</w:t>
      </w:r>
      <w:r w:rsidR="00BB0F62">
        <w:t xml:space="preserve"> [</w:t>
      </w:r>
      <w:proofErr w:type="spellStart"/>
      <w:r w:rsidR="00BB0F62">
        <w:t>Lillehoj</w:t>
      </w:r>
      <w:proofErr w:type="spellEnd"/>
      <w:r w:rsidR="00BB0F62">
        <w:t xml:space="preserve"> et al 1988</w:t>
      </w:r>
      <w:r w:rsidR="00D9441B">
        <w:t xml:space="preserve">, </w:t>
      </w:r>
      <w:proofErr w:type="spellStart"/>
      <w:r w:rsidR="00D9441B">
        <w:t>Shioda</w:t>
      </w:r>
      <w:proofErr w:type="spellEnd"/>
      <w:r w:rsidR="00BB0F62">
        <w:t xml:space="preserve"> et al 1990, Schneider et al 1997]</w:t>
      </w:r>
      <w:r w:rsidR="00684549">
        <w:t>.</w:t>
      </w:r>
      <w:r w:rsidR="00BB0F62">
        <w:t xml:space="preserve"> Protease cleav</w:t>
      </w:r>
      <w:r w:rsidR="00D9441B">
        <w:t>es</w:t>
      </w:r>
      <w:r w:rsidR="00BB0F62">
        <w:t xml:space="preserve"> gag precursor </w:t>
      </w:r>
      <w:r w:rsidR="00D9441B">
        <w:t>forming</w:t>
      </w:r>
      <w:r w:rsidR="00BB0F62">
        <w:t xml:space="preserve"> three structural proteins: matrix, capsid and </w:t>
      </w:r>
      <w:proofErr w:type="spellStart"/>
      <w:r w:rsidR="00BB0F62">
        <w:t>nucleocapsid</w:t>
      </w:r>
      <w:proofErr w:type="spellEnd"/>
      <w:r w:rsidR="00BB0F62">
        <w:t xml:space="preserve">. </w:t>
      </w:r>
      <w:r w:rsidR="00D9441B">
        <w:t>The matrix protein is always at the N-terminal and p6 at the C-terminal of gag precursor with two spacer re</w:t>
      </w:r>
      <w:r w:rsidR="00BD00C3">
        <w:t>gions –p1 and p2 (Figure 5</w:t>
      </w:r>
      <w:r w:rsidR="00D9441B">
        <w:t xml:space="preserve">) which separate capsid from </w:t>
      </w:r>
      <w:proofErr w:type="spellStart"/>
      <w:r w:rsidR="00D9441B">
        <w:t>nucleocapsid</w:t>
      </w:r>
      <w:proofErr w:type="spellEnd"/>
      <w:r w:rsidR="00D9441B">
        <w:t xml:space="preserve"> and </w:t>
      </w:r>
      <w:proofErr w:type="spellStart"/>
      <w:r w:rsidR="00D9441B">
        <w:t>nucleocapsid</w:t>
      </w:r>
      <w:proofErr w:type="spellEnd"/>
      <w:r w:rsidR="00D9441B">
        <w:t xml:space="preserve"> from p6 </w:t>
      </w:r>
      <w:r w:rsidR="00BD00C3">
        <w:t xml:space="preserve">respectively </w:t>
      </w:r>
      <w:r w:rsidR="00D9441B">
        <w:t>[</w:t>
      </w:r>
      <w:proofErr w:type="spellStart"/>
      <w:r w:rsidR="00D9441B">
        <w:t>Mervis</w:t>
      </w:r>
      <w:proofErr w:type="spellEnd"/>
      <w:r w:rsidR="00D9441B">
        <w:t xml:space="preserve"> et al 1988, Henderson et al 1992].</w:t>
      </w:r>
    </w:p>
    <w:p w:rsidR="00D9441B" w:rsidRDefault="00D9441B" w:rsidP="00843678">
      <w:pPr>
        <w:spacing w:line="480" w:lineRule="auto"/>
        <w:jc w:val="both"/>
      </w:pPr>
    </w:p>
    <w:p w:rsidR="00E23ACE" w:rsidRDefault="00570F65" w:rsidP="00843678">
      <w:pPr>
        <w:spacing w:line="480" w:lineRule="auto"/>
        <w:jc w:val="both"/>
      </w:pPr>
      <w:r w:rsidRPr="00EF66BD">
        <w:rPr>
          <w:b/>
        </w:rPr>
        <w:t>POL</w:t>
      </w:r>
      <w:r>
        <w:t xml:space="preserve">: The </w:t>
      </w:r>
      <w:proofErr w:type="spellStart"/>
      <w:r>
        <w:t>pol</w:t>
      </w:r>
      <w:proofErr w:type="spellEnd"/>
      <w:r>
        <w:t xml:space="preserve"> region spans from 2085 to 5096 bp</w:t>
      </w:r>
      <w:r w:rsidR="00E23ACE">
        <w:t>s</w:t>
      </w:r>
      <w:r>
        <w:t xml:space="preserve"> numbering in HXB2 genome at reading frame 3 (figure 8). Pol produces the most necessary enzymes </w:t>
      </w:r>
      <w:r w:rsidR="00EE5702">
        <w:t xml:space="preserve">- </w:t>
      </w:r>
      <w:r>
        <w:t xml:space="preserve">protease, reverse transcriptase and integrase for viral replication. </w:t>
      </w:r>
      <w:r w:rsidR="00EE5702">
        <w:t xml:space="preserve">These enzymes are the targets for drug development </w:t>
      </w:r>
      <w:r w:rsidR="00BD00C3">
        <w:t>against HIV</w:t>
      </w:r>
      <w:r w:rsidR="00EE5702">
        <w:t xml:space="preserve">. </w:t>
      </w:r>
      <w:r>
        <w:t>Many drugs have been developed to interfere the functions of protease and reverse transcriptase</w:t>
      </w:r>
      <w:r w:rsidR="00EE5702">
        <w:t>. The protease enzyme processes the gag-</w:t>
      </w:r>
      <w:proofErr w:type="spellStart"/>
      <w:r w:rsidR="00EE5702">
        <w:t>pol</w:t>
      </w:r>
      <w:proofErr w:type="spellEnd"/>
      <w:r w:rsidR="00EE5702">
        <w:t xml:space="preserve"> precursor polyprotein to produce these enzymes.</w:t>
      </w:r>
      <w:r w:rsidR="006E4FB4">
        <w:t xml:space="preserve"> The protease enzyme cleaves the gag polyprotein to form the viral structure proteins. The reverse transcriptase enzyme produces the </w:t>
      </w:r>
      <w:r w:rsidR="00E23ACE">
        <w:t>cDNA from t</w:t>
      </w:r>
      <w:r w:rsidR="00BD00C3">
        <w:t>he viral RNA. The inte</w:t>
      </w:r>
      <w:r w:rsidR="00E23ACE">
        <w:t xml:space="preserve">grase </w:t>
      </w:r>
      <w:r w:rsidR="00BD00C3">
        <w:t xml:space="preserve">enzyme integrates the </w:t>
      </w:r>
      <w:proofErr w:type="spellStart"/>
      <w:r w:rsidR="00BD00C3">
        <w:t>proviral</w:t>
      </w:r>
      <w:proofErr w:type="spellEnd"/>
      <w:r w:rsidR="00BD00C3">
        <w:t xml:space="preserve"> c</w:t>
      </w:r>
      <w:r w:rsidR="00E23ACE">
        <w:t>DNA into the host genome.</w:t>
      </w:r>
    </w:p>
    <w:p w:rsidR="00E23ACE" w:rsidRDefault="00E23ACE" w:rsidP="00843678">
      <w:pPr>
        <w:spacing w:line="480" w:lineRule="auto"/>
        <w:jc w:val="both"/>
      </w:pPr>
    </w:p>
    <w:p w:rsidR="007610CF" w:rsidRDefault="00E23ACE" w:rsidP="00843678">
      <w:pPr>
        <w:spacing w:line="480" w:lineRule="auto"/>
        <w:jc w:val="both"/>
      </w:pPr>
      <w:r w:rsidRPr="00EF66BD">
        <w:rPr>
          <w:b/>
        </w:rPr>
        <w:t>ENV</w:t>
      </w:r>
      <w:r>
        <w:t xml:space="preserve">: </w:t>
      </w:r>
      <w:proofErr w:type="spellStart"/>
      <w:r>
        <w:t>Env</w:t>
      </w:r>
      <w:proofErr w:type="spellEnd"/>
      <w:r>
        <w:t xml:space="preserve"> spans from 6225 to 8795 bps numbering in HXB2 at reading frame 3.</w:t>
      </w:r>
      <w:r w:rsidR="00B96352">
        <w:t xml:space="preserve"> It produces viral glycoprotein as a precursor (gp160), which is processed to produce glycoprotein 120 (gp120) and glycoprotein 41 (gp41).  Gp</w:t>
      </w:r>
      <w:r w:rsidR="00906CEA">
        <w:t>120 is a non-</w:t>
      </w:r>
      <w:r w:rsidR="00B96352">
        <w:t xml:space="preserve">covalent complex </w:t>
      </w:r>
      <w:r w:rsidR="00906CEA">
        <w:t xml:space="preserve">of external protein and gp41 is a trans-membrane protein. They are organized to form </w:t>
      </w:r>
      <w:proofErr w:type="spellStart"/>
      <w:r w:rsidR="00906CEA">
        <w:t>trimeric</w:t>
      </w:r>
      <w:proofErr w:type="spellEnd"/>
      <w:r w:rsidR="00906CEA">
        <w:t xml:space="preserve"> complexes on the surface of HIV and mediate the HIV entry into the host cell [Allan et al 1985, </w:t>
      </w:r>
      <w:proofErr w:type="spellStart"/>
      <w:r w:rsidR="00906CEA">
        <w:t>Robey</w:t>
      </w:r>
      <w:proofErr w:type="spellEnd"/>
      <w:r w:rsidR="00906CEA">
        <w:t xml:space="preserve"> et al. 1985, Veronese et al 1985]. </w:t>
      </w:r>
      <w:r w:rsidR="00F030E0">
        <w:t xml:space="preserve">The exposed external complex gp120 binds to the CD4 receptor on the host immune cell. This triggers the conformational change in it and binds to one of the </w:t>
      </w:r>
      <w:proofErr w:type="gramStart"/>
      <w:r w:rsidR="00BD00C3">
        <w:t>two</w:t>
      </w:r>
      <w:r w:rsidR="00DF5BC2">
        <w:t xml:space="preserve"> chemokine</w:t>
      </w:r>
      <w:proofErr w:type="gramEnd"/>
      <w:r w:rsidR="00F030E0">
        <w:t xml:space="preserve"> receptor</w:t>
      </w:r>
      <w:r w:rsidR="00BD00C3">
        <w:t>s</w:t>
      </w:r>
      <w:r w:rsidR="00F030E0">
        <w:t>, CCR5 or CXCR4, to fuse with the host cell</w:t>
      </w:r>
      <w:r w:rsidR="00DF5BC2">
        <w:t xml:space="preserve"> [</w:t>
      </w:r>
      <w:proofErr w:type="spellStart"/>
      <w:r w:rsidR="00DF5BC2" w:rsidRPr="00DF5BC2">
        <w:t>Dalgleish</w:t>
      </w:r>
      <w:proofErr w:type="spellEnd"/>
      <w:r w:rsidR="00DF5BC2" w:rsidRPr="00DF5BC2">
        <w:t xml:space="preserve"> eta al 1985, </w:t>
      </w:r>
      <w:proofErr w:type="spellStart"/>
      <w:r w:rsidR="00DF5BC2" w:rsidRPr="00DF5BC2">
        <w:t>Feng</w:t>
      </w:r>
      <w:proofErr w:type="spellEnd"/>
      <w:r w:rsidR="00DF5BC2" w:rsidRPr="00DF5BC2">
        <w:t xml:space="preserve"> et al 1996,</w:t>
      </w:r>
      <w:r w:rsidR="00DF5BC2">
        <w:t xml:space="preserve"> Deng et al 1996, </w:t>
      </w:r>
      <w:proofErr w:type="spellStart"/>
      <w:r w:rsidR="00DF5BC2">
        <w:t>Choe</w:t>
      </w:r>
      <w:proofErr w:type="spellEnd"/>
      <w:r w:rsidR="00DF5BC2">
        <w:t xml:space="preserve"> et al 1996, </w:t>
      </w:r>
      <w:proofErr w:type="spellStart"/>
      <w:r w:rsidR="00DF5BC2">
        <w:t>Dragic</w:t>
      </w:r>
      <w:proofErr w:type="spellEnd"/>
      <w:r w:rsidR="00DF5BC2">
        <w:t xml:space="preserve"> et al 1996]</w:t>
      </w:r>
      <w:r w:rsidR="007610CF">
        <w:t>.</w:t>
      </w:r>
    </w:p>
    <w:p w:rsidR="007610CF" w:rsidRDefault="007610CF" w:rsidP="00843678">
      <w:pPr>
        <w:spacing w:line="480" w:lineRule="auto"/>
        <w:jc w:val="both"/>
      </w:pPr>
    </w:p>
    <w:p w:rsidR="00A85A38" w:rsidRDefault="007610CF" w:rsidP="00843678">
      <w:pPr>
        <w:spacing w:line="480" w:lineRule="auto"/>
        <w:jc w:val="both"/>
      </w:pPr>
      <w:r w:rsidRPr="00EF66BD">
        <w:rPr>
          <w:b/>
        </w:rPr>
        <w:t>TAT</w:t>
      </w:r>
      <w:r>
        <w:t xml:space="preserve">: Tat is a trans-activating factor for HIV gene expression. After infection of host cell, HIV </w:t>
      </w:r>
      <w:proofErr w:type="spellStart"/>
      <w:r>
        <w:t>proviral</w:t>
      </w:r>
      <w:proofErr w:type="spellEnd"/>
      <w:r>
        <w:t xml:space="preserve"> genome is integrated in to the host genome, which is regulated by cellular as well as the viral transcription regulatory factors.</w:t>
      </w:r>
      <w:r w:rsidR="00D96B7E">
        <w:t xml:space="preserve"> Tat is the primary transcriptional regulatory factor. An example of Tat </w:t>
      </w:r>
      <w:r w:rsidR="002602A7">
        <w:t>action</w:t>
      </w:r>
      <w:r w:rsidR="00D96B7E">
        <w:t xml:space="preserve"> is the control of RNA polymerase II elongation during transcription. </w:t>
      </w:r>
      <w:r w:rsidR="00DF4C8D">
        <w:t>In the absence of Tat,</w:t>
      </w:r>
      <w:r w:rsidR="00D96B7E">
        <w:t xml:space="preserve"> polymerase II disengages from the template DNA strand, terminating the transcription prematurely</w:t>
      </w:r>
      <w:r w:rsidR="00DF4C8D">
        <w:t xml:space="preserve"> (Kao </w:t>
      </w:r>
      <w:r w:rsidR="00DF4C8D">
        <w:rPr>
          <w:i/>
        </w:rPr>
        <w:t>et al</w:t>
      </w:r>
      <w:r w:rsidR="00DF4C8D">
        <w:t xml:space="preserve">., 1987; Kessler &amp; Mathews, 1992; </w:t>
      </w:r>
      <w:proofErr w:type="spellStart"/>
      <w:r w:rsidR="00DF4C8D">
        <w:t>Ratnasabapathy</w:t>
      </w:r>
      <w:proofErr w:type="spellEnd"/>
      <w:r w:rsidR="00DF4C8D">
        <w:t xml:space="preserve"> </w:t>
      </w:r>
      <w:r w:rsidR="00DF4C8D">
        <w:rPr>
          <w:i/>
        </w:rPr>
        <w:t>et al</w:t>
      </w:r>
      <w:r w:rsidR="00DF4C8D">
        <w:t xml:space="preserve">., 1990; </w:t>
      </w:r>
      <w:proofErr w:type="spellStart"/>
      <w:r w:rsidR="00DF4C8D">
        <w:t>Toohey</w:t>
      </w:r>
      <w:proofErr w:type="spellEnd"/>
      <w:r w:rsidR="00DF4C8D">
        <w:t xml:space="preserve"> &amp; Jones, 1989)</w:t>
      </w:r>
      <w:r w:rsidR="00D96B7E">
        <w:t>.</w:t>
      </w:r>
      <w:r w:rsidR="00DF4C8D">
        <w:t xml:space="preserve"> </w:t>
      </w:r>
      <w:proofErr w:type="spellStart"/>
      <w:r w:rsidR="00DF4C8D">
        <w:t>Sodroski</w:t>
      </w:r>
      <w:proofErr w:type="spellEnd"/>
      <w:r w:rsidR="00DF4C8D">
        <w:t xml:space="preserve"> </w:t>
      </w:r>
      <w:r w:rsidR="00DF4C8D">
        <w:rPr>
          <w:i/>
        </w:rPr>
        <w:t>et al</w:t>
      </w:r>
      <w:r w:rsidR="00DF4C8D">
        <w:t>. (1985) first explained the function of Tat.</w:t>
      </w:r>
      <w:r w:rsidR="00A85A38">
        <w:t xml:space="preserve"> There are two forms of Tat – Tat-1 and Tat-2. Tat-1 is a minor form, which is 72 amino acids long; Tat-2 is the major form, which </w:t>
      </w:r>
      <w:proofErr w:type="gramStart"/>
      <w:r w:rsidR="00A85A38">
        <w:t>is</w:t>
      </w:r>
      <w:proofErr w:type="gramEnd"/>
      <w:r w:rsidR="00A85A38">
        <w:t xml:space="preserve"> 86 amino acids long. Tat is found at least at the lower level in the infected host cell, and located in the nucleus.</w:t>
      </w:r>
    </w:p>
    <w:p w:rsidR="00A85A38" w:rsidRDefault="00A85A38" w:rsidP="00843678">
      <w:pPr>
        <w:spacing w:line="480" w:lineRule="auto"/>
        <w:jc w:val="both"/>
      </w:pPr>
    </w:p>
    <w:p w:rsidR="00A91BE9" w:rsidRDefault="00A85A38" w:rsidP="00843678">
      <w:pPr>
        <w:spacing w:line="480" w:lineRule="auto"/>
        <w:jc w:val="both"/>
      </w:pPr>
      <w:r w:rsidRPr="00EF66BD">
        <w:rPr>
          <w:b/>
        </w:rPr>
        <w:t>REV</w:t>
      </w:r>
      <w:r>
        <w:t xml:space="preserve">: </w:t>
      </w:r>
      <w:r w:rsidR="002169E8">
        <w:t xml:space="preserve">Rev is another trans-activating factor for HIV gene expression. It is 19-kD </w:t>
      </w:r>
      <w:proofErr w:type="spellStart"/>
      <w:r w:rsidR="002169E8">
        <w:t>phosphoprotein</w:t>
      </w:r>
      <w:proofErr w:type="spellEnd"/>
      <w:r w:rsidR="002169E8">
        <w:t xml:space="preserve">. Like </w:t>
      </w:r>
      <w:proofErr w:type="gramStart"/>
      <w:r w:rsidR="002169E8">
        <w:t>Tat</w:t>
      </w:r>
      <w:proofErr w:type="gramEnd"/>
      <w:r w:rsidR="002169E8">
        <w:t>, it is also mainly localized in the nucleus of host cell, but cycles rapidly between the nucleus and cytoplasm as it promotes nuclear export of the transcriptional products. Rev binds at the Rev Responsive Element (RRE)</w:t>
      </w:r>
      <w:r w:rsidR="00A91BE9">
        <w:t xml:space="preserve">, which is an RNA element encoded within the </w:t>
      </w:r>
      <w:proofErr w:type="spellStart"/>
      <w:r w:rsidR="00A91BE9">
        <w:t>env</w:t>
      </w:r>
      <w:proofErr w:type="spellEnd"/>
      <w:r w:rsidR="00A91BE9">
        <w:t xml:space="preserve"> region of the virus.</w:t>
      </w:r>
    </w:p>
    <w:p w:rsidR="00A91BE9" w:rsidRDefault="00A91BE9" w:rsidP="00843678">
      <w:pPr>
        <w:spacing w:line="480" w:lineRule="auto"/>
        <w:jc w:val="both"/>
      </w:pPr>
    </w:p>
    <w:p w:rsidR="00EF66BD" w:rsidRDefault="00FD1502" w:rsidP="00843678">
      <w:pPr>
        <w:spacing w:line="480" w:lineRule="auto"/>
        <w:jc w:val="both"/>
      </w:pPr>
      <w:r w:rsidRPr="00EF66BD">
        <w:rPr>
          <w:b/>
        </w:rPr>
        <w:t>Virion</w:t>
      </w:r>
      <w:r w:rsidR="00A91BE9" w:rsidRPr="00EF66BD">
        <w:rPr>
          <w:b/>
        </w:rPr>
        <w:t xml:space="preserve"> Infectivity Factor (VIF)</w:t>
      </w:r>
      <w:r w:rsidR="00A91BE9">
        <w:t xml:space="preserve">: This gene is encoded at region 5041 to 5619 </w:t>
      </w:r>
      <w:proofErr w:type="spellStart"/>
      <w:r w:rsidR="00A91BE9">
        <w:t>bp</w:t>
      </w:r>
      <w:proofErr w:type="spellEnd"/>
      <w:r w:rsidR="00A91BE9">
        <w:t xml:space="preserve"> numbered in HXB2 at reading frame 1. It produces a protein of </w:t>
      </w:r>
      <w:r w:rsidR="007E5AB2">
        <w:t>220 amino acids and</w:t>
      </w:r>
      <w:r>
        <w:t xml:space="preserve"> </w:t>
      </w:r>
      <w:r w:rsidR="00A91BE9">
        <w:t xml:space="preserve">23 </w:t>
      </w:r>
      <w:proofErr w:type="spellStart"/>
      <w:r w:rsidR="00A91BE9">
        <w:t>kiloDalton</w:t>
      </w:r>
      <w:proofErr w:type="spellEnd"/>
      <w:r w:rsidR="00A91BE9">
        <w:t xml:space="preserve">. This protein promotes the viral infectivity to the host, but has no role in viral production. </w:t>
      </w:r>
      <w:r w:rsidR="00263A12">
        <w:t>The protein is produced in the late stage of viral production [</w:t>
      </w:r>
      <w:proofErr w:type="spellStart"/>
      <w:r w:rsidR="00263A12">
        <w:t>shreehy</w:t>
      </w:r>
      <w:proofErr w:type="spellEnd"/>
      <w:r w:rsidR="00263A12">
        <w:t xml:space="preserve"> et al. 2002, </w:t>
      </w:r>
      <w:r w:rsidR="007E5AB2">
        <w:t xml:space="preserve">Von </w:t>
      </w:r>
      <w:proofErr w:type="spellStart"/>
      <w:r w:rsidR="007E5AB2">
        <w:t>Schwedler</w:t>
      </w:r>
      <w:proofErr w:type="spellEnd"/>
      <w:r w:rsidR="007E5AB2">
        <w:t xml:space="preserve"> et al 1993</w:t>
      </w:r>
      <w:r w:rsidR="00263A12">
        <w:t>] to suppress the innate antiviral activity of human immune cells [</w:t>
      </w:r>
      <w:proofErr w:type="spellStart"/>
      <w:r w:rsidR="00263A12">
        <w:t>simon</w:t>
      </w:r>
      <w:proofErr w:type="spellEnd"/>
      <w:r w:rsidR="00263A12">
        <w:t xml:space="preserve"> et al. 1998, </w:t>
      </w:r>
      <w:proofErr w:type="spellStart"/>
      <w:r w:rsidR="00263A12">
        <w:t>Madani</w:t>
      </w:r>
      <w:proofErr w:type="spellEnd"/>
      <w:r w:rsidR="00263A12">
        <w:t xml:space="preserve"> et al 1998].</w:t>
      </w:r>
      <w:r w:rsidR="00775865">
        <w:t xml:space="preserve"> Researcher show that human APOBEC3 family members – APOBEC3G and APOBEC3F are t</w:t>
      </w:r>
      <w:r w:rsidR="00037F46">
        <w:t>he two</w:t>
      </w:r>
      <w:r w:rsidR="00775865">
        <w:t xml:space="preserve"> potent </w:t>
      </w:r>
      <w:proofErr w:type="spellStart"/>
      <w:r w:rsidR="00775865">
        <w:t>cytidine</w:t>
      </w:r>
      <w:proofErr w:type="spellEnd"/>
      <w:r w:rsidR="00775865">
        <w:t xml:space="preserve"> </w:t>
      </w:r>
      <w:proofErr w:type="spellStart"/>
      <w:r w:rsidR="00775865">
        <w:t>deaminases</w:t>
      </w:r>
      <w:proofErr w:type="spellEnd"/>
      <w:r w:rsidR="00775865">
        <w:t xml:space="preserve"> that</w:t>
      </w:r>
      <w:r w:rsidR="001106B7">
        <w:t xml:space="preserve"> attributes to introduction of excessive G </w:t>
      </w:r>
      <w:r w:rsidR="001106B7">
        <w:sym w:font="Symbol" w:char="F0AE"/>
      </w:r>
      <w:r w:rsidR="001106B7">
        <w:t xml:space="preserve"> A mutations in the minus strand reverse transcripts [Harris et al 2003, </w:t>
      </w:r>
      <w:proofErr w:type="spellStart"/>
      <w:r w:rsidR="001106B7">
        <w:t>Mangeat</w:t>
      </w:r>
      <w:proofErr w:type="spellEnd"/>
      <w:r w:rsidR="001106B7">
        <w:t xml:space="preserve"> et al 2003, </w:t>
      </w:r>
      <w:proofErr w:type="spellStart"/>
      <w:r w:rsidR="001106B7">
        <w:t>Lecossier</w:t>
      </w:r>
      <w:proofErr w:type="spellEnd"/>
      <w:r w:rsidR="001106B7">
        <w:t xml:space="preserve"> et al 2003, Zhang et al 2003]. </w:t>
      </w:r>
      <w:proofErr w:type="spellStart"/>
      <w:r w:rsidR="001106B7">
        <w:t>Vif</w:t>
      </w:r>
      <w:proofErr w:type="spellEnd"/>
      <w:r w:rsidR="001106B7">
        <w:t xml:space="preserve"> protein prevents APOBEC3 members from </w:t>
      </w:r>
      <w:proofErr w:type="spellStart"/>
      <w:r w:rsidR="001106B7">
        <w:t>hypermutating</w:t>
      </w:r>
      <w:proofErr w:type="spellEnd"/>
      <w:r w:rsidR="001106B7">
        <w:t xml:space="preserve"> HIV reverse transcripts by inducing </w:t>
      </w:r>
      <w:proofErr w:type="spellStart"/>
      <w:r w:rsidR="001106B7">
        <w:t>proteasomal</w:t>
      </w:r>
      <w:proofErr w:type="spellEnd"/>
      <w:r w:rsidR="001106B7">
        <w:t xml:space="preserve"> degradation and exclusion from virions through recruitment of a cullin5 ECS E3 </w:t>
      </w:r>
      <w:proofErr w:type="spellStart"/>
      <w:r w:rsidR="001106B7">
        <w:t>ubiquitin</w:t>
      </w:r>
      <w:proofErr w:type="spellEnd"/>
      <w:r w:rsidR="001106B7">
        <w:t xml:space="preserve"> </w:t>
      </w:r>
      <w:proofErr w:type="spellStart"/>
      <w:r w:rsidR="001106B7">
        <w:t>ligase</w:t>
      </w:r>
      <w:proofErr w:type="spellEnd"/>
      <w:r w:rsidR="001106B7">
        <w:t xml:space="preserve"> complex [</w:t>
      </w:r>
      <w:proofErr w:type="spellStart"/>
      <w:r w:rsidR="002B2D37">
        <w:t>Conticello</w:t>
      </w:r>
      <w:proofErr w:type="spellEnd"/>
      <w:r w:rsidR="002B2D37">
        <w:t xml:space="preserve"> et al 2003, Marin et al 2003, </w:t>
      </w:r>
      <w:proofErr w:type="spellStart"/>
      <w:r w:rsidR="002B2D37">
        <w:t>Sheehy</w:t>
      </w:r>
      <w:proofErr w:type="spellEnd"/>
      <w:r w:rsidR="002B2D37">
        <w:t xml:space="preserve"> et al 2003, </w:t>
      </w:r>
      <w:proofErr w:type="spellStart"/>
      <w:r w:rsidR="002B2D37">
        <w:t>Stopak</w:t>
      </w:r>
      <w:proofErr w:type="spellEnd"/>
      <w:r w:rsidR="002B2D37">
        <w:t xml:space="preserve"> et al 2003, </w:t>
      </w:r>
      <w:proofErr w:type="spellStart"/>
      <w:r w:rsidR="002B2D37">
        <w:t>Mariani</w:t>
      </w:r>
      <w:proofErr w:type="spellEnd"/>
      <w:r w:rsidR="002B2D37">
        <w:t xml:space="preserve"> et al 2003, </w:t>
      </w:r>
      <w:proofErr w:type="spellStart"/>
      <w:r w:rsidR="002B2D37">
        <w:t>Mehle</w:t>
      </w:r>
      <w:proofErr w:type="spellEnd"/>
      <w:r w:rsidR="002B2D37">
        <w:t xml:space="preserve"> et al 2004, </w:t>
      </w:r>
      <w:proofErr w:type="spellStart"/>
      <w:r w:rsidR="002B2D37">
        <w:t>Wiegand</w:t>
      </w:r>
      <w:proofErr w:type="spellEnd"/>
      <w:r w:rsidR="002B2D37">
        <w:t xml:space="preserve"> et al 2004</w:t>
      </w:r>
      <w:r w:rsidR="001106B7">
        <w:t>].</w:t>
      </w:r>
    </w:p>
    <w:p w:rsidR="00EF66BD" w:rsidRDefault="00EF66BD" w:rsidP="00843678">
      <w:pPr>
        <w:spacing w:line="480" w:lineRule="auto"/>
        <w:jc w:val="both"/>
      </w:pPr>
    </w:p>
    <w:p w:rsidR="00F61CEE" w:rsidRDefault="00F61CEE" w:rsidP="00843678">
      <w:pPr>
        <w:spacing w:line="480" w:lineRule="auto"/>
        <w:jc w:val="both"/>
      </w:pPr>
      <w:r w:rsidRPr="00537C6E">
        <w:rPr>
          <w:b/>
        </w:rPr>
        <w:t>Viral Protein R or VPR</w:t>
      </w:r>
      <w:r w:rsidRPr="00C70DF0">
        <w:rPr>
          <w:b/>
        </w:rPr>
        <w:t>:</w:t>
      </w:r>
      <w:r>
        <w:t xml:space="preserve"> It is 96 amino acids long protein (14 </w:t>
      </w:r>
      <w:proofErr w:type="spellStart"/>
      <w:r>
        <w:t>kiloDaltons</w:t>
      </w:r>
      <w:proofErr w:type="spellEnd"/>
      <w:r>
        <w:t xml:space="preserve">). This protein is packed into the nascent virions during budding out. </w:t>
      </w:r>
      <w:proofErr w:type="spellStart"/>
      <w:r>
        <w:t>Vpr</w:t>
      </w:r>
      <w:proofErr w:type="spellEnd"/>
      <w:r>
        <w:t xml:space="preserve"> plays role in </w:t>
      </w:r>
      <w:r w:rsidR="00AE6D2E">
        <w:t xml:space="preserve">entry of viral core into the host cell nucleus and thus localizes in the host cell nucleus after infecting the cell. </w:t>
      </w:r>
      <w:proofErr w:type="spellStart"/>
      <w:r w:rsidR="00AE6D2E">
        <w:t>Vpr</w:t>
      </w:r>
      <w:proofErr w:type="spellEnd"/>
      <w:r w:rsidR="00AE6D2E">
        <w:t xml:space="preserve"> arrests the cell cycle during the transfer from G2 to M phase </w:t>
      </w:r>
      <w:r w:rsidR="00537C6E">
        <w:t xml:space="preserve">[Jowett et al 1995, </w:t>
      </w:r>
      <w:proofErr w:type="spellStart"/>
      <w:r w:rsidR="00537C6E">
        <w:t>Rogel</w:t>
      </w:r>
      <w:proofErr w:type="spellEnd"/>
      <w:r w:rsidR="00537C6E">
        <w:t xml:space="preserve"> et all 1995] </w:t>
      </w:r>
      <w:r w:rsidR="00AE6D2E">
        <w:t>by preventing the activation of the p34cdc2/cy</w:t>
      </w:r>
      <w:r w:rsidR="00537C6E">
        <w:t xml:space="preserve">clin B complex [He et al 1995]. One research shows that </w:t>
      </w:r>
      <w:proofErr w:type="spellStart"/>
      <w:r w:rsidR="00537C6E">
        <w:t>vpr</w:t>
      </w:r>
      <w:proofErr w:type="spellEnd"/>
      <w:r w:rsidR="00537C6E">
        <w:t xml:space="preserve"> is also important for efficient viral replication in </w:t>
      </w:r>
      <w:proofErr w:type="spellStart"/>
      <w:r w:rsidR="00537C6E">
        <w:t>monocyte</w:t>
      </w:r>
      <w:proofErr w:type="spellEnd"/>
      <w:r w:rsidR="00537C6E">
        <w:t xml:space="preserve"> or macrophage cells, but in T-cells [Connor et al 1995].</w:t>
      </w:r>
    </w:p>
    <w:p w:rsidR="00F61CEE" w:rsidRDefault="00F61CEE" w:rsidP="00843678">
      <w:pPr>
        <w:spacing w:line="480" w:lineRule="auto"/>
        <w:jc w:val="both"/>
      </w:pPr>
    </w:p>
    <w:p w:rsidR="002B2D37" w:rsidRDefault="00EF66BD" w:rsidP="00843678">
      <w:pPr>
        <w:spacing w:line="480" w:lineRule="auto"/>
        <w:jc w:val="both"/>
      </w:pPr>
      <w:r w:rsidRPr="00537C6E">
        <w:rPr>
          <w:b/>
        </w:rPr>
        <w:t>VPU or Viral Protein Unit</w:t>
      </w:r>
      <w:r w:rsidRPr="00C70DF0">
        <w:rPr>
          <w:b/>
        </w:rPr>
        <w:t>:</w:t>
      </w:r>
      <w:r>
        <w:t xml:space="preserve"> This is the unique protein to HIV-1</w:t>
      </w:r>
      <w:r w:rsidR="001E6510">
        <w:t xml:space="preserve"> and some other closely related simian immunodeficiency viruses (</w:t>
      </w:r>
      <w:proofErr w:type="spellStart"/>
      <w:r w:rsidR="001E6510">
        <w:t>SIVcpz</w:t>
      </w:r>
      <w:proofErr w:type="spellEnd"/>
      <w:r w:rsidR="001E6510">
        <w:t xml:space="preserve">, SIV-GSN, SIV-MUS, </w:t>
      </w:r>
      <w:proofErr w:type="spellStart"/>
      <w:r w:rsidR="001E6510">
        <w:t>Siv</w:t>
      </w:r>
      <w:proofErr w:type="spellEnd"/>
      <w:r w:rsidR="001E6510">
        <w:t xml:space="preserve">-MON, </w:t>
      </w:r>
      <w:r w:rsidR="00BC51A8">
        <w:t xml:space="preserve">SIV-DEN). It is a 16 </w:t>
      </w:r>
      <w:proofErr w:type="spellStart"/>
      <w:r w:rsidR="00BC51A8">
        <w:t>kiloDalton</w:t>
      </w:r>
      <w:proofErr w:type="spellEnd"/>
      <w:r w:rsidR="001E6510">
        <w:t>, 81 amino acids long protein</w:t>
      </w:r>
      <w:r w:rsidR="00C37E71">
        <w:t>.</w:t>
      </w:r>
      <w:r w:rsidR="00A231F4">
        <w:t xml:space="preserve"> The </w:t>
      </w:r>
      <w:proofErr w:type="spellStart"/>
      <w:r w:rsidR="00A231F4">
        <w:t>Env</w:t>
      </w:r>
      <w:proofErr w:type="spellEnd"/>
      <w:r w:rsidR="00A231F4">
        <w:t xml:space="preserve"> precursor protein, gp160, makes stable intracellular complex with host cell CD4, reducing the CD4 expression at cell surface and processing of gp160 to gp120 and gp41. HIV protein </w:t>
      </w:r>
      <w:proofErr w:type="spellStart"/>
      <w:r w:rsidR="00A231F4">
        <w:t>vpu</w:t>
      </w:r>
      <w:proofErr w:type="spellEnd"/>
      <w:r w:rsidR="00A231F4">
        <w:t xml:space="preserve"> prevents the formation of Env-CD4 </w:t>
      </w:r>
      <w:r w:rsidR="00132739">
        <w:t>complex;</w:t>
      </w:r>
      <w:r w:rsidR="00A231F4">
        <w:t xml:space="preserve"> increasing the gp160 proc</w:t>
      </w:r>
      <w:r w:rsidR="0094010A">
        <w:t xml:space="preserve">essing but rapidly degrades CD4 in endoplasmic reticulum [Willey et al 1992]. </w:t>
      </w:r>
      <w:r w:rsidR="00447FE2">
        <w:t xml:space="preserve">Researchers have showed that </w:t>
      </w:r>
      <w:proofErr w:type="spellStart"/>
      <w:r w:rsidR="00447FE2">
        <w:t>vpu</w:t>
      </w:r>
      <w:proofErr w:type="spellEnd"/>
      <w:r w:rsidR="00447FE2">
        <w:t xml:space="preserve"> action of degrading CD4 could be blocked </w:t>
      </w:r>
      <w:r w:rsidR="00132739">
        <w:t xml:space="preserve">with peptide </w:t>
      </w:r>
      <w:proofErr w:type="spellStart"/>
      <w:r w:rsidR="00132739">
        <w:t>aldehyde</w:t>
      </w:r>
      <w:proofErr w:type="spellEnd"/>
      <w:r w:rsidR="00132739">
        <w:t xml:space="preserve"> or </w:t>
      </w:r>
      <w:proofErr w:type="spellStart"/>
      <w:r w:rsidR="00132739">
        <w:t>lactacystin</w:t>
      </w:r>
      <w:proofErr w:type="spellEnd"/>
      <w:r w:rsidR="00132739">
        <w:t xml:space="preserve">, </w:t>
      </w:r>
      <w:r w:rsidR="00447FE2">
        <w:t xml:space="preserve">by </w:t>
      </w:r>
      <w:r w:rsidR="00132739">
        <w:t xml:space="preserve">interfering </w:t>
      </w:r>
      <w:proofErr w:type="spellStart"/>
      <w:r w:rsidR="00132739">
        <w:t>proteasome</w:t>
      </w:r>
      <w:proofErr w:type="spellEnd"/>
      <w:r w:rsidR="00132739">
        <w:t xml:space="preserve"> function of the protein </w:t>
      </w:r>
      <w:r w:rsidR="00447FE2">
        <w:t>[Schubert et al 1998].</w:t>
      </w:r>
    </w:p>
    <w:p w:rsidR="003951A6" w:rsidRDefault="003951A6" w:rsidP="00843678">
      <w:pPr>
        <w:spacing w:line="480" w:lineRule="auto"/>
        <w:jc w:val="both"/>
      </w:pPr>
    </w:p>
    <w:p w:rsidR="00B0245D" w:rsidRDefault="00B0245D" w:rsidP="00843678">
      <w:pPr>
        <w:spacing w:line="480" w:lineRule="auto"/>
        <w:jc w:val="both"/>
      </w:pPr>
      <w:r w:rsidRPr="00C70DF0">
        <w:rPr>
          <w:b/>
        </w:rPr>
        <w:t>NEF</w:t>
      </w:r>
      <w:r w:rsidR="00D5217A" w:rsidRPr="00C70DF0">
        <w:rPr>
          <w:b/>
        </w:rPr>
        <w:t>:</w:t>
      </w:r>
      <w:r w:rsidR="00D5217A">
        <w:t xml:space="preserve"> This gene was formerly named F, </w:t>
      </w:r>
      <w:r w:rsidR="00D41183">
        <w:t>3’-ORF</w:t>
      </w:r>
      <w:r w:rsidR="008C12DF">
        <w:t>, or B-ORF. This accessory regulatory protein does not help the virus to increase infectivity but plays a role during the biogenesis of viral particles [</w:t>
      </w:r>
      <w:proofErr w:type="spellStart"/>
      <w:r w:rsidR="008C12DF">
        <w:t>Laguette</w:t>
      </w:r>
      <w:proofErr w:type="spellEnd"/>
      <w:r w:rsidR="008C12DF">
        <w:t xml:space="preserve"> et al 2009]</w:t>
      </w:r>
      <w:r w:rsidR="0073604B">
        <w:t xml:space="preserve"> and virulence</w:t>
      </w:r>
      <w:r w:rsidR="00F67E7D">
        <w:t xml:space="preserve"> [</w:t>
      </w:r>
      <w:proofErr w:type="spellStart"/>
      <w:r w:rsidR="00F67E7D">
        <w:t>Piguet</w:t>
      </w:r>
      <w:proofErr w:type="spellEnd"/>
      <w:r w:rsidR="00F67E7D">
        <w:t xml:space="preserve"> et al 1999, Prince et al 2002, Kirchhoff et al 2008]</w:t>
      </w:r>
      <w:r w:rsidR="008C12DF">
        <w:t>.</w:t>
      </w:r>
      <w:r w:rsidR="0073604B">
        <w:t xml:space="preserve"> The function of </w:t>
      </w:r>
      <w:proofErr w:type="spellStart"/>
      <w:r w:rsidR="0073604B">
        <w:t>Nef</w:t>
      </w:r>
      <w:proofErr w:type="spellEnd"/>
      <w:r w:rsidR="0073604B">
        <w:t xml:space="preserve"> is that it </w:t>
      </w:r>
      <w:r w:rsidR="00F67E7D">
        <w:t>down regulates</w:t>
      </w:r>
      <w:r w:rsidR="0073604B">
        <w:t xml:space="preserve"> the production of major </w:t>
      </w:r>
      <w:proofErr w:type="spellStart"/>
      <w:r w:rsidR="0073604B">
        <w:t>histocompatibil</w:t>
      </w:r>
      <w:r w:rsidR="00F67E7D">
        <w:t>ity</w:t>
      </w:r>
      <w:proofErr w:type="spellEnd"/>
      <w:r w:rsidR="00F67E7D">
        <w:t xml:space="preserve"> complex type 1 (MHC type 1) </w:t>
      </w:r>
      <w:r w:rsidR="0073604B">
        <w:t>in the host cell</w:t>
      </w:r>
      <w:r w:rsidR="00BA0130">
        <w:t xml:space="preserve"> [Schwartz et al 1996,</w:t>
      </w:r>
      <w:r w:rsidR="002C6867">
        <w:t xml:space="preserve"> </w:t>
      </w:r>
      <w:r w:rsidR="00BA0130">
        <w:t>Colli</w:t>
      </w:r>
      <w:r w:rsidR="002C6867">
        <w:t>n et al 1998, Cohen et al 1999</w:t>
      </w:r>
      <w:r w:rsidR="00BA0130">
        <w:t>]</w:t>
      </w:r>
      <w:r w:rsidR="0073604B">
        <w:t xml:space="preserve">. This </w:t>
      </w:r>
      <w:r w:rsidR="00F67E7D">
        <w:t xml:space="preserve">impairs the function of </w:t>
      </w:r>
      <w:proofErr w:type="spellStart"/>
      <w:r w:rsidR="00F67E7D">
        <w:t>cytotoxic</w:t>
      </w:r>
      <w:proofErr w:type="spellEnd"/>
      <w:r w:rsidR="00F67E7D">
        <w:t xml:space="preserve"> T lymphocyte cells to clear the infected cells</w:t>
      </w:r>
      <w:r w:rsidR="002C6867">
        <w:t xml:space="preserve"> [Collins et al 1998, </w:t>
      </w:r>
      <w:proofErr w:type="spellStart"/>
      <w:r w:rsidR="002C6867">
        <w:t>Tomiyama</w:t>
      </w:r>
      <w:proofErr w:type="spellEnd"/>
      <w:r w:rsidR="002C6867">
        <w:t xml:space="preserve"> et al 2002, Yang, et al 2002, </w:t>
      </w:r>
      <w:proofErr w:type="spellStart"/>
      <w:r w:rsidR="002C6867">
        <w:t>Adnan</w:t>
      </w:r>
      <w:proofErr w:type="spellEnd"/>
      <w:r w:rsidR="002C6867">
        <w:t xml:space="preserve"> et al 2006]</w:t>
      </w:r>
      <w:r w:rsidR="00F67E7D">
        <w:t>.</w:t>
      </w:r>
      <w:r w:rsidR="002C6867">
        <w:t xml:space="preserve"> </w:t>
      </w:r>
      <w:proofErr w:type="spellStart"/>
      <w:r w:rsidR="002C6867">
        <w:t>Nef</w:t>
      </w:r>
      <w:proofErr w:type="spellEnd"/>
      <w:r w:rsidR="002C6867">
        <w:t xml:space="preserve"> also down regulates CD4 on host cell surface [Garcia et al 1991, Lama et al 1999] and modulates cellular activation [</w:t>
      </w:r>
      <w:proofErr w:type="spellStart"/>
      <w:r w:rsidR="002C6867">
        <w:t>Baur</w:t>
      </w:r>
      <w:proofErr w:type="spellEnd"/>
      <w:r w:rsidR="002C6867">
        <w:t xml:space="preserve"> et al 1994, </w:t>
      </w:r>
      <w:proofErr w:type="spellStart"/>
      <w:r w:rsidR="002C6867">
        <w:t>Sawai</w:t>
      </w:r>
      <w:proofErr w:type="spellEnd"/>
      <w:r w:rsidR="002C6867">
        <w:t xml:space="preserve"> et al 1994, </w:t>
      </w:r>
      <w:proofErr w:type="spellStart"/>
      <w:r w:rsidR="002C6867">
        <w:t>Bodeus</w:t>
      </w:r>
      <w:proofErr w:type="spellEnd"/>
      <w:r w:rsidR="002C6867">
        <w:t xml:space="preserve"> et al 1995, </w:t>
      </w:r>
      <w:proofErr w:type="spellStart"/>
      <w:r w:rsidR="002C6867">
        <w:t>Saksela</w:t>
      </w:r>
      <w:proofErr w:type="spellEnd"/>
      <w:r w:rsidR="002C6867">
        <w:t xml:space="preserve"> et al 1995, Smith et al 1996]. This shows that </w:t>
      </w:r>
      <w:proofErr w:type="spellStart"/>
      <w:r w:rsidR="002C6867">
        <w:t>Nef</w:t>
      </w:r>
      <w:proofErr w:type="spellEnd"/>
      <w:r w:rsidR="002C6867">
        <w:t xml:space="preserve"> plays role in host immune evasion.</w:t>
      </w:r>
    </w:p>
    <w:p w:rsidR="00B0245D" w:rsidRDefault="00B0245D" w:rsidP="00843678">
      <w:pPr>
        <w:spacing w:line="480" w:lineRule="auto"/>
        <w:jc w:val="both"/>
      </w:pPr>
    </w:p>
    <w:p w:rsidR="00BB2AF3" w:rsidRPr="0081166C" w:rsidRDefault="00BB2AF3" w:rsidP="00843678">
      <w:pPr>
        <w:spacing w:line="480" w:lineRule="auto"/>
        <w:jc w:val="both"/>
      </w:pPr>
    </w:p>
    <w:p w:rsidR="00872C0A" w:rsidRDefault="00872C0A" w:rsidP="00843678">
      <w:pPr>
        <w:pStyle w:val="Heading3"/>
        <w:spacing w:line="480" w:lineRule="auto"/>
        <w:jc w:val="both"/>
      </w:pPr>
      <w:r>
        <w:t>HIV life cycle</w:t>
      </w:r>
    </w:p>
    <w:p w:rsidR="009A3A30" w:rsidRDefault="00C52847" w:rsidP="00843678">
      <w:pPr>
        <w:spacing w:line="480" w:lineRule="auto"/>
        <w:jc w:val="both"/>
      </w:pPr>
      <w:commentRangeStart w:id="51"/>
      <w:r>
        <w:t>The life cycle of HIV starts from entry into the host immune cell to budding out nascent HIV virions for further infection to new cells</w:t>
      </w:r>
      <w:r w:rsidR="00F7233A">
        <w:t xml:space="preserve"> or to new host</w:t>
      </w:r>
      <w:commentRangeEnd w:id="51"/>
      <w:r w:rsidR="002F2964">
        <w:rPr>
          <w:rStyle w:val="CommentReference"/>
        </w:rPr>
        <w:commentReference w:id="51"/>
      </w:r>
      <w:r>
        <w:t>. The mechanism</w:t>
      </w:r>
      <w:r w:rsidR="007176C8">
        <w:t xml:space="preserve"> of the viral entry into the immune cell involves HIV gp120 binding to the CD4 receptor of the host cell [</w:t>
      </w:r>
      <w:proofErr w:type="spellStart"/>
      <w:r w:rsidR="007176C8">
        <w:t>Dalgeish</w:t>
      </w:r>
      <w:proofErr w:type="spellEnd"/>
      <w:r w:rsidR="007176C8">
        <w:t xml:space="preserve"> et al 1984, </w:t>
      </w:r>
      <w:proofErr w:type="spellStart"/>
      <w:r w:rsidR="007176C8">
        <w:t>Maddon</w:t>
      </w:r>
      <w:proofErr w:type="spellEnd"/>
      <w:r w:rsidR="007176C8">
        <w:t xml:space="preserve"> et al 1986, McDougal et al 1986]. This binding </w:t>
      </w:r>
      <w:r w:rsidR="007B5C46">
        <w:t>brings</w:t>
      </w:r>
      <w:r w:rsidR="007176C8">
        <w:t xml:space="preserve"> </w:t>
      </w:r>
      <w:r w:rsidR="007B5C46">
        <w:t>confo</w:t>
      </w:r>
      <w:r w:rsidR="007176C8">
        <w:t>rmation</w:t>
      </w:r>
      <w:r w:rsidR="007B5C46">
        <w:t>al changes in gp120/gp41 complex</w:t>
      </w:r>
      <w:r w:rsidR="00F7233A">
        <w:t xml:space="preserve"> [Sullivan et al 1998]</w:t>
      </w:r>
      <w:del w:id="52" w:author="Simon Travers" w:date="2013-07-05T13:28:00Z">
        <w:r w:rsidR="00514863" w:rsidDel="002F2964">
          <w:delText xml:space="preserve">, </w:delText>
        </w:r>
        <w:r w:rsidR="007176C8" w:rsidDel="002F2964">
          <w:delText>to</w:delText>
        </w:r>
        <w:r w:rsidR="00F7233A" w:rsidDel="002F2964">
          <w:delText xml:space="preserve"> enable </w:delText>
        </w:r>
      </w:del>
      <w:ins w:id="53" w:author="Simon Travers" w:date="2013-07-05T13:28:00Z">
        <w:r w:rsidR="002F2964">
          <w:t xml:space="preserve"> enabling </w:t>
        </w:r>
      </w:ins>
      <w:r w:rsidR="00F7233A">
        <w:t xml:space="preserve">binding </w:t>
      </w:r>
      <w:del w:id="54" w:author="Simon Travers" w:date="2013-07-05T13:28:00Z">
        <w:r w:rsidR="007B5C46" w:rsidDel="002F2964">
          <w:delText xml:space="preserve">to </w:delText>
        </w:r>
      </w:del>
      <w:ins w:id="55" w:author="Simon Travers" w:date="2013-07-05T13:28:00Z">
        <w:r w:rsidR="002F2964">
          <w:t xml:space="preserve">of </w:t>
        </w:r>
      </w:ins>
      <w:r w:rsidR="007B5C46">
        <w:t>a chemokine receptor</w:t>
      </w:r>
      <w:r w:rsidR="007176C8">
        <w:t xml:space="preserve"> </w:t>
      </w:r>
      <w:del w:id="56" w:author="Simon Travers" w:date="2013-07-05T13:28:00Z">
        <w:r w:rsidR="007176C8" w:rsidDel="002F2964">
          <w:delText xml:space="preserve">either </w:delText>
        </w:r>
      </w:del>
      <w:ins w:id="57" w:author="Simon Travers" w:date="2013-07-05T13:28:00Z">
        <w:r w:rsidR="002F2964">
          <w:t xml:space="preserve">(generally </w:t>
        </w:r>
      </w:ins>
      <w:r w:rsidR="007176C8">
        <w:t>CCR5 or CXCR4</w:t>
      </w:r>
      <w:ins w:id="58" w:author="Simon Travers" w:date="2013-07-05T13:28:00Z">
        <w:r w:rsidR="002F2964">
          <w:t>)</w:t>
        </w:r>
      </w:ins>
      <w:r w:rsidR="007176C8">
        <w:t xml:space="preserve"> [</w:t>
      </w:r>
      <w:proofErr w:type="spellStart"/>
      <w:r w:rsidR="007176C8">
        <w:t>Sattentau</w:t>
      </w:r>
      <w:proofErr w:type="spellEnd"/>
      <w:r w:rsidR="007176C8">
        <w:t xml:space="preserve"> et al 1991, </w:t>
      </w:r>
      <w:r w:rsidR="007B5C46">
        <w:t xml:space="preserve">Moore et al 1992, </w:t>
      </w:r>
      <w:proofErr w:type="spellStart"/>
      <w:r w:rsidR="007176C8">
        <w:t>Sattentau</w:t>
      </w:r>
      <w:proofErr w:type="spellEnd"/>
      <w:r w:rsidR="007176C8">
        <w:t xml:space="preserve"> and Moore 1993</w:t>
      </w:r>
      <w:r w:rsidR="00F0043C">
        <w:t>, Berger et al 1999</w:t>
      </w:r>
      <w:r w:rsidR="007176C8">
        <w:t>].</w:t>
      </w:r>
      <w:r w:rsidR="007B5C46">
        <w:t xml:space="preserve"> </w:t>
      </w:r>
      <w:commentRangeStart w:id="59"/>
      <w:r w:rsidR="0008538F">
        <w:t>These binding assist the viral membrane fusion with</w:t>
      </w:r>
      <w:r w:rsidR="009A3A30">
        <w:t xml:space="preserve"> the host cell membrane.</w:t>
      </w:r>
      <w:commentRangeEnd w:id="59"/>
      <w:r w:rsidR="002F2964">
        <w:rPr>
          <w:rStyle w:val="CommentReference"/>
        </w:rPr>
        <w:commentReference w:id="59"/>
      </w:r>
    </w:p>
    <w:p w:rsidR="009A3A30" w:rsidRDefault="009A3A30" w:rsidP="00843678">
      <w:pPr>
        <w:spacing w:line="480" w:lineRule="auto"/>
        <w:jc w:val="both"/>
      </w:pPr>
    </w:p>
    <w:p w:rsidR="009A3A30" w:rsidRDefault="00241855" w:rsidP="00843678">
      <w:pPr>
        <w:spacing w:line="480" w:lineRule="auto"/>
        <w:jc w:val="both"/>
      </w:pPr>
      <w:r>
        <w:br w:type="page"/>
      </w:r>
      <w:r w:rsidR="00012678">
        <w:rPr>
          <w:noProof/>
          <w:lang w:eastAsia="en-US"/>
        </w:rPr>
        <w:pict>
          <v:shapetype id="_x0000_t202" coordsize="21600,21600" o:spt="202" path="m0,0l0,21600,21600,21600,21600,0xe">
            <v:stroke joinstyle="miter"/>
            <v:path gradientshapeok="t" o:connecttype="rect"/>
          </v:shapetype>
          <v:shape id="Text Box 11" o:spid="_x0000_s1026" type="#_x0000_t202" style="position:absolute;left:0;text-align:left;margin-left:283.4pt;margin-top:-.7pt;width:76.6pt;height:702.75pt;z-index:25166131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0 0 21600 0 21600 21600 0 21600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" filled="f" stroked="f">
            <v:textbox style="layout-flow:vertical;mso-layout-flow-alt:bottom-to-top" inset=",7.2pt,,7.2pt">
              <w:txbxContent>
                <w:p w:rsidR="006F7603" w:rsidRPr="00241855" w:rsidRDefault="006F7603" w:rsidP="00241855">
                  <w:pPr>
                    <w:ind w:hanging="480"/>
                    <w:rPr>
                      <w:rFonts w:ascii="Times" w:hAnsi="Times"/>
                      <w:sz w:val="20"/>
                      <w:szCs w:val="20"/>
                    </w:rPr>
                  </w:pPr>
                  <w:proofErr w:type="spellStart"/>
                  <w:r>
                    <w:t>FFigure</w:t>
                  </w:r>
                  <w:proofErr w:type="spellEnd"/>
                  <w:r>
                    <w:t xml:space="preserve"> 6: The pathway of the HIV life cycle. Important events labeled a – e are the possible target points for disrupting HIV life cycle with development of antiviral drugs. Source: </w:t>
                  </w:r>
                  <w:proofErr w:type="spellStart"/>
                  <w:r w:rsidRPr="00241855">
                    <w:rPr>
                      <w:rFonts w:ascii="Times" w:hAnsi="Times"/>
                      <w:sz w:val="20"/>
                      <w:szCs w:val="20"/>
                    </w:rPr>
                    <w:t>Pommier</w:t>
                  </w:r>
                  <w:proofErr w:type="spellEnd"/>
                  <w:r w:rsidRPr="00241855">
                    <w:rPr>
                      <w:rFonts w:ascii="Times" w:hAnsi="Times"/>
                      <w:sz w:val="20"/>
                      <w:szCs w:val="20"/>
                    </w:rPr>
                    <w:t xml:space="preserve">, Yves, Allison A. Johnson, and Christophe </w:t>
                  </w:r>
                  <w:proofErr w:type="spellStart"/>
                  <w:r w:rsidRPr="00241855">
                    <w:rPr>
                      <w:rFonts w:ascii="Times" w:hAnsi="Times"/>
                      <w:sz w:val="20"/>
                      <w:szCs w:val="20"/>
                    </w:rPr>
                    <w:t>Marchand</w:t>
                  </w:r>
                  <w:proofErr w:type="spellEnd"/>
                  <w:r w:rsidRPr="00241855">
                    <w:rPr>
                      <w:rFonts w:ascii="Times" w:hAnsi="Times"/>
                      <w:sz w:val="20"/>
                      <w:szCs w:val="20"/>
                    </w:rPr>
                    <w:t xml:space="preserve">. “Integrase Inhibitors to Treat HIV/Aids.” </w:t>
                  </w:r>
                  <w:r w:rsidRPr="00241855">
                    <w:rPr>
                      <w:rFonts w:ascii="Times" w:hAnsi="Times"/>
                      <w:i/>
                      <w:sz w:val="20"/>
                      <w:szCs w:val="20"/>
                    </w:rPr>
                    <w:t>Nature Reviews Drug Discovery</w:t>
                  </w:r>
                  <w:r w:rsidRPr="00241855">
                    <w:rPr>
                      <w:rFonts w:ascii="Times" w:hAnsi="Times"/>
                      <w:sz w:val="20"/>
                      <w:szCs w:val="20"/>
                    </w:rPr>
                    <w:t xml:space="preserve"> 4, no. 3 (March 2005): 236–248. </w:t>
                  </w:r>
                  <w:proofErr w:type="gramStart"/>
                  <w:r w:rsidRPr="00241855">
                    <w:rPr>
                      <w:rFonts w:ascii="Times" w:hAnsi="Times"/>
                      <w:sz w:val="20"/>
                      <w:szCs w:val="20"/>
                    </w:rPr>
                    <w:t>doi:10.1038</w:t>
                  </w:r>
                  <w:proofErr w:type="gramEnd"/>
                  <w:r w:rsidRPr="00241855">
                    <w:rPr>
                      <w:rFonts w:ascii="Times" w:hAnsi="Times"/>
                      <w:sz w:val="20"/>
                      <w:szCs w:val="20"/>
                    </w:rPr>
                    <w:t>/nrd1660.</w:t>
                  </w:r>
                </w:p>
                <w:p w:rsidR="006F7603" w:rsidRDefault="006F7603"/>
              </w:txbxContent>
            </v:textbox>
            <w10:wrap type="tight"/>
          </v:shape>
        </w:pict>
      </w:r>
      <w:r w:rsidRPr="00241855">
        <w:rPr>
          <w:noProof/>
          <w:lang w:eastAsia="en-US"/>
        </w:rPr>
        <w:drawing>
          <wp:inline distT="0" distB="0" distL="0" distR="0">
            <wp:extent cx="3559243" cy="9337040"/>
            <wp:effectExtent l="25400" t="0" r="0" b="0"/>
            <wp:docPr id="26" name="Picture 7" descr="ntegrase inhibitors to treat HIV/A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tegrase inhibitors to treat HIV/Aids"/>
                    <pic:cNvPicPr>
                      <a:picLocks noChangeAspect="1" noChangeArrowheads="1"/>
                    </pic:cNvPicPr>
                  </pic:nvPicPr>
                  <pic:blipFill>
                    <a:blip r:embed="rId11"/>
                    <a:srcRect r="33071"/>
                    <a:stretch>
                      <a:fillRect/>
                    </a:stretch>
                  </pic:blipFill>
                  <pic:spPr bwMode="auto">
                    <a:xfrm>
                      <a:off x="0" y="0"/>
                      <a:ext cx="3559243" cy="9337040"/>
                    </a:xfrm>
                    <a:prstGeom prst="rect">
                      <a:avLst/>
                    </a:prstGeom>
                    <a:noFill/>
                    <a:ln w="9525">
                      <a:noFill/>
                      <a:miter lim="800000"/>
                      <a:headEnd/>
                      <a:tailEnd/>
                    </a:ln>
                  </pic:spPr>
                </pic:pic>
              </a:graphicData>
            </a:graphic>
          </wp:inline>
        </w:drawing>
      </w:r>
      <w:r>
        <w:br w:type="page"/>
      </w:r>
      <w:commentRangeStart w:id="60"/>
      <w:r w:rsidR="0008538F">
        <w:t>Research</w:t>
      </w:r>
      <w:r w:rsidR="009A3A30">
        <w:t>es show</w:t>
      </w:r>
      <w:r w:rsidR="0008538F">
        <w:t xml:space="preserve"> that a seven –trans</w:t>
      </w:r>
      <w:r w:rsidR="00BC51A8">
        <w:t xml:space="preserve"> </w:t>
      </w:r>
      <w:r w:rsidR="0008538F">
        <w:t>membrane protein domain in T-cells fusion [</w:t>
      </w:r>
      <w:proofErr w:type="spellStart"/>
      <w:r w:rsidR="0008538F">
        <w:t>Berson</w:t>
      </w:r>
      <w:proofErr w:type="spellEnd"/>
      <w:r w:rsidR="0008538F">
        <w:t xml:space="preserve"> et al 1996] and CC CKR5 in Macrophages cells [</w:t>
      </w:r>
      <w:proofErr w:type="spellStart"/>
      <w:r w:rsidR="0008538F">
        <w:t>Alkhatib</w:t>
      </w:r>
      <w:proofErr w:type="spellEnd"/>
      <w:r w:rsidR="0008538F">
        <w:t xml:space="preserve"> et al 1996] serves as an accessory</w:t>
      </w:r>
      <w:r w:rsidR="00FA057E">
        <w:t xml:space="preserve"> </w:t>
      </w:r>
      <w:proofErr w:type="spellStart"/>
      <w:r w:rsidR="00FA057E">
        <w:t>fusin</w:t>
      </w:r>
      <w:proofErr w:type="spellEnd"/>
      <w:r w:rsidR="0008538F">
        <w:t xml:space="preserve"> factor for the viral</w:t>
      </w:r>
      <w:r w:rsidR="00FA057E">
        <w:t xml:space="preserve"> fusion.</w:t>
      </w:r>
      <w:commentRangeEnd w:id="60"/>
      <w:r w:rsidR="002F5C94">
        <w:rPr>
          <w:rStyle w:val="CommentReference"/>
        </w:rPr>
        <w:commentReference w:id="60"/>
      </w:r>
    </w:p>
    <w:p w:rsidR="009A3A30" w:rsidRDefault="009A3A30" w:rsidP="00843678">
      <w:pPr>
        <w:spacing w:line="480" w:lineRule="auto"/>
        <w:jc w:val="both"/>
      </w:pPr>
    </w:p>
    <w:p w:rsidR="009E57DD" w:rsidRDefault="009A3A30" w:rsidP="00843678">
      <w:pPr>
        <w:spacing w:line="480" w:lineRule="auto"/>
        <w:jc w:val="both"/>
      </w:pPr>
      <w:commentRangeStart w:id="61"/>
      <w:r>
        <w:t xml:space="preserve">HIV fusion to the host cell and successfully release genome and integrate it to cell genome has always been the subject of interest. The technology of live cell imaging has substantially improved our understanding on the viral process of internalization, its steps of </w:t>
      </w:r>
      <w:r w:rsidR="0054229B">
        <w:t xml:space="preserve">intracellular </w:t>
      </w:r>
      <w:r w:rsidR="002164A6">
        <w:t>pathway</w:t>
      </w:r>
      <w:r>
        <w:t>s through the dense cell cytoplasm to reach the</w:t>
      </w:r>
      <w:r w:rsidR="0054229B">
        <w:t xml:space="preserve"> nucleus and release the genome</w:t>
      </w:r>
      <w:r>
        <w:t xml:space="preserve"> [Sun et al 2013].</w:t>
      </w:r>
      <w:r w:rsidR="004D7462">
        <w:t xml:space="preserve"> </w:t>
      </w:r>
      <w:r w:rsidR="00810BB4">
        <w:t xml:space="preserve">Unlike most other viruses, </w:t>
      </w:r>
      <w:r w:rsidR="008D5A78">
        <w:t xml:space="preserve">HIV has pH-independent </w:t>
      </w:r>
      <w:r w:rsidR="001F5F95">
        <w:t xml:space="preserve">gp41 </w:t>
      </w:r>
      <w:r w:rsidR="008D5A78">
        <w:t xml:space="preserve">fusion protein </w:t>
      </w:r>
      <w:r w:rsidR="00FF6511">
        <w:t>[</w:t>
      </w:r>
      <w:proofErr w:type="spellStart"/>
      <w:r w:rsidR="00FF6511">
        <w:t>Wilen</w:t>
      </w:r>
      <w:proofErr w:type="spellEnd"/>
      <w:r w:rsidR="00FF6511">
        <w:t xml:space="preserve"> et al 2012], forms </w:t>
      </w:r>
      <w:r w:rsidR="00080C7F">
        <w:t xml:space="preserve">fusion pore </w:t>
      </w:r>
      <w:r w:rsidR="00FF6511">
        <w:t>[</w:t>
      </w:r>
      <w:proofErr w:type="spellStart"/>
      <w:r w:rsidR="00FF6511">
        <w:t>Melikyan</w:t>
      </w:r>
      <w:proofErr w:type="spellEnd"/>
      <w:r w:rsidR="00FF6511">
        <w:t xml:space="preserve"> et al 2008] and </w:t>
      </w:r>
      <w:r w:rsidR="008D5A78">
        <w:t>direct</w:t>
      </w:r>
      <w:r w:rsidR="007D7582">
        <w:t>ly fuse</w:t>
      </w:r>
      <w:r w:rsidR="008D5A78">
        <w:t xml:space="preserve"> with the plasma membrane [Marsh et al 2006</w:t>
      </w:r>
      <w:r w:rsidR="001F5F95">
        <w:t xml:space="preserve">, </w:t>
      </w:r>
      <w:proofErr w:type="spellStart"/>
      <w:r w:rsidR="001F5F95">
        <w:t>Wilen</w:t>
      </w:r>
      <w:proofErr w:type="spellEnd"/>
      <w:r w:rsidR="001F5F95">
        <w:t xml:space="preserve"> et al 2012</w:t>
      </w:r>
      <w:r w:rsidR="008D5A78">
        <w:t xml:space="preserve">]. </w:t>
      </w:r>
      <w:commentRangeEnd w:id="61"/>
      <w:r w:rsidR="002F5C94">
        <w:rPr>
          <w:rStyle w:val="CommentReference"/>
        </w:rPr>
        <w:commentReference w:id="61"/>
      </w:r>
      <w:r w:rsidR="00810BB4">
        <w:t xml:space="preserve">The fusion process is initiated after </w:t>
      </w:r>
      <w:proofErr w:type="spellStart"/>
      <w:r w:rsidR="00810BB4">
        <w:t>coreceptor</w:t>
      </w:r>
      <w:proofErr w:type="spellEnd"/>
      <w:r w:rsidR="00810BB4">
        <w:t xml:space="preserve"> binding induction and subsequent exposure of hydrophobic gp41 and insertion of it into the host cell membrane</w:t>
      </w:r>
      <w:r w:rsidR="001F5F95">
        <w:t xml:space="preserve"> [</w:t>
      </w:r>
      <w:proofErr w:type="spellStart"/>
      <w:r w:rsidR="001F5F95">
        <w:t>Wilen</w:t>
      </w:r>
      <w:proofErr w:type="spellEnd"/>
      <w:r w:rsidR="001F5F95">
        <w:t xml:space="preserve"> et al 2012]</w:t>
      </w:r>
      <w:r w:rsidR="009E57DD">
        <w:t>.</w:t>
      </w:r>
    </w:p>
    <w:p w:rsidR="009E57DD" w:rsidRDefault="009E57DD" w:rsidP="00843678">
      <w:pPr>
        <w:spacing w:line="480" w:lineRule="auto"/>
        <w:jc w:val="both"/>
      </w:pPr>
    </w:p>
    <w:p w:rsidR="005F0399" w:rsidRDefault="009E57DD" w:rsidP="00843678">
      <w:pPr>
        <w:spacing w:line="480" w:lineRule="auto"/>
        <w:jc w:val="both"/>
      </w:pPr>
      <w:r>
        <w:t xml:space="preserve">Upon fusion, </w:t>
      </w:r>
      <w:commentRangeStart w:id="62"/>
      <w:r>
        <w:t>there are many events occurring in the journey of HIV to the cell nucleus.</w:t>
      </w:r>
      <w:commentRangeEnd w:id="62"/>
      <w:r w:rsidR="002F5C94">
        <w:rPr>
          <w:rStyle w:val="CommentReference"/>
        </w:rPr>
        <w:commentReference w:id="62"/>
      </w:r>
      <w:r>
        <w:t xml:space="preserve"> </w:t>
      </w:r>
      <w:r w:rsidR="00B87797">
        <w:t>From cell entry to nucleus, HIV loses some of its proteins, exploits cellula</w:t>
      </w:r>
      <w:r w:rsidR="002164A6">
        <w:t>r factors, reverse transcribe</w:t>
      </w:r>
      <w:r w:rsidR="00B87797">
        <w:t xml:space="preserve"> RNA genome to DNA </w:t>
      </w:r>
      <w:proofErr w:type="spellStart"/>
      <w:r w:rsidR="00B87797">
        <w:t>preintegration</w:t>
      </w:r>
      <w:proofErr w:type="spellEnd"/>
      <w:r w:rsidR="00B87797">
        <w:t xml:space="preserve"> form and ultimately integrate it into the cell genome [Cullen et al 2001]. McDonald et al [2002] were able to track the HIV virion pathway to the nucleus using GFP-labeled particles. The researched showed that HIV uses </w:t>
      </w:r>
      <w:proofErr w:type="spellStart"/>
      <w:r w:rsidR="00B87797">
        <w:t>cytoplasmic</w:t>
      </w:r>
      <w:proofErr w:type="spellEnd"/>
      <w:r w:rsidR="00B87797">
        <w:t xml:space="preserve"> </w:t>
      </w:r>
      <w:proofErr w:type="spellStart"/>
      <w:r w:rsidR="00B87797">
        <w:t>dynein</w:t>
      </w:r>
      <w:proofErr w:type="spellEnd"/>
      <w:r w:rsidR="00B87797">
        <w:t xml:space="preserve"> and the microtubules network to</w:t>
      </w:r>
      <w:r w:rsidR="009B5784">
        <w:t xml:space="preserve"> accumulate at the </w:t>
      </w:r>
      <w:proofErr w:type="spellStart"/>
      <w:r w:rsidR="009B5784">
        <w:t>perinuclear</w:t>
      </w:r>
      <w:proofErr w:type="spellEnd"/>
      <w:r w:rsidR="009B5784">
        <w:t xml:space="preserve"> region, often near the microtubules-organizing center.</w:t>
      </w:r>
      <w:r w:rsidR="00B87797">
        <w:t xml:space="preserve"> The viral movement </w:t>
      </w:r>
      <w:r w:rsidR="009B5784">
        <w:t>is curvilinear in the cytoplasm. The same study showed that the reverse transcription process starts in the intact capsid and the required deoxynucleotides are imported to build up the DNA.</w:t>
      </w:r>
      <w:r w:rsidR="007308E6">
        <w:t xml:space="preserve"> The capsid proteins dissociates</w:t>
      </w:r>
      <w:r w:rsidR="002164A6">
        <w:t xml:space="preserve"> </w:t>
      </w:r>
      <w:r w:rsidR="007308E6">
        <w:t>but the reverse transcription complex remains intact interactio</w:t>
      </w:r>
      <w:r w:rsidR="007A0A86">
        <w:t xml:space="preserve">n with microtubules, </w:t>
      </w:r>
      <w:r w:rsidR="007308E6">
        <w:t xml:space="preserve">on the way to microtubules organizing center, close to nucleus. </w:t>
      </w:r>
      <w:r w:rsidR="007A0A86">
        <w:t xml:space="preserve">Ultimately, the reverse transcription complex reach close to the nucleus; enters through nuclear pore and the </w:t>
      </w:r>
      <w:r w:rsidR="002164A6">
        <w:t>integrase</w:t>
      </w:r>
      <w:r w:rsidR="007A0A86">
        <w:t xml:space="preserve"> enzyme integrates the </w:t>
      </w:r>
      <w:proofErr w:type="spellStart"/>
      <w:r w:rsidR="007A0A86">
        <w:t>preintegration</w:t>
      </w:r>
      <w:proofErr w:type="spellEnd"/>
      <w:r w:rsidR="007A0A86">
        <w:t xml:space="preserve"> DNA into the host DNA [McDonald et al 2002].</w:t>
      </w:r>
    </w:p>
    <w:p w:rsidR="005F0399" w:rsidRDefault="005F0399" w:rsidP="00843678">
      <w:pPr>
        <w:spacing w:line="480" w:lineRule="auto"/>
        <w:jc w:val="both"/>
      </w:pPr>
    </w:p>
    <w:p w:rsidR="00290F3E" w:rsidRDefault="005F0399" w:rsidP="00843678">
      <w:pPr>
        <w:spacing w:line="480" w:lineRule="auto"/>
        <w:jc w:val="both"/>
      </w:pPr>
      <w:r>
        <w:t>HIV uses the cell mechanism of gene expression to transcribe the viral genes. HIV gene Tat promotes the transcription of the viral DNA [</w:t>
      </w:r>
      <w:proofErr w:type="spellStart"/>
      <w:r>
        <w:t>Ott</w:t>
      </w:r>
      <w:proofErr w:type="spellEnd"/>
      <w:r>
        <w:t xml:space="preserve"> et al 2011, </w:t>
      </w:r>
      <w:proofErr w:type="spellStart"/>
      <w:r>
        <w:t>Razooky</w:t>
      </w:r>
      <w:proofErr w:type="spellEnd"/>
      <w:r>
        <w:t xml:space="preserve"> and Weinberger 2011].</w:t>
      </w:r>
      <w:r w:rsidR="00DE0CE9">
        <w:t xml:space="preserve"> </w:t>
      </w:r>
      <w:r w:rsidR="00290F3E">
        <w:t>HIV viral production from the infected cell can be broadly explained in three steps: assembly, budding and maturation.</w:t>
      </w:r>
    </w:p>
    <w:p w:rsidR="00290F3E" w:rsidRDefault="00290F3E" w:rsidP="00843678">
      <w:pPr>
        <w:spacing w:line="480" w:lineRule="auto"/>
        <w:jc w:val="both"/>
      </w:pPr>
    </w:p>
    <w:p w:rsidR="00DB3CC8" w:rsidRDefault="00DE0CE9" w:rsidP="00843678">
      <w:pPr>
        <w:spacing w:line="480" w:lineRule="auto"/>
        <w:jc w:val="both"/>
      </w:pPr>
      <w:r>
        <w:t xml:space="preserve">Upon production of all necessary viral particles, initiation </w:t>
      </w:r>
      <w:r w:rsidR="00290F3E">
        <w:t>of HIV</w:t>
      </w:r>
      <w:r>
        <w:t xml:space="preserve"> virion </w:t>
      </w:r>
      <w:r w:rsidR="00290F3E">
        <w:t xml:space="preserve">assembly </w:t>
      </w:r>
      <w:r>
        <w:t>occurs at the plasma membrane. The Gag</w:t>
      </w:r>
      <w:r w:rsidR="00290F3E">
        <w:t xml:space="preserve"> polyprotein mediates all the essential events in the assembly, including the binding to the plasma membrane. It also makes protein-protein interactions to create spherical particles at the membrane, concentrates the viral </w:t>
      </w:r>
      <w:proofErr w:type="spellStart"/>
      <w:r w:rsidR="00290F3E">
        <w:t>Env</w:t>
      </w:r>
      <w:proofErr w:type="spellEnd"/>
      <w:r w:rsidR="00290F3E">
        <w:t xml:space="preserve"> protein and packages </w:t>
      </w:r>
      <w:r w:rsidR="00D152C5">
        <w:t xml:space="preserve">two copies of capped and </w:t>
      </w:r>
      <w:proofErr w:type="spellStart"/>
      <w:r w:rsidR="00D152C5">
        <w:t>polyadenlylated</w:t>
      </w:r>
      <w:proofErr w:type="spellEnd"/>
      <w:r w:rsidR="00D152C5">
        <w:t xml:space="preserve"> full length </w:t>
      </w:r>
      <w:r w:rsidR="00290F3E">
        <w:t>viral genomic RNA</w:t>
      </w:r>
      <w:r w:rsidR="00D152C5">
        <w:t xml:space="preserve"> [</w:t>
      </w:r>
      <w:r w:rsidR="005F70B8">
        <w:t>Johnson et al 22010</w:t>
      </w:r>
      <w:r w:rsidR="00D152C5">
        <w:t>]</w:t>
      </w:r>
      <w:r w:rsidR="00290F3E">
        <w:t>. The complete assembled virion particles are released from t</w:t>
      </w:r>
      <w:r w:rsidR="005F70B8">
        <w:t xml:space="preserve">he plasma membrane by the host </w:t>
      </w:r>
      <w:proofErr w:type="spellStart"/>
      <w:r w:rsidR="005F70B8">
        <w:t>E</w:t>
      </w:r>
      <w:r w:rsidR="00290F3E">
        <w:t>ndosomal</w:t>
      </w:r>
      <w:proofErr w:type="spellEnd"/>
      <w:r w:rsidR="00290F3E">
        <w:t xml:space="preserve"> </w:t>
      </w:r>
      <w:r w:rsidR="005F70B8">
        <w:t>Sorting Complexes Required for T</w:t>
      </w:r>
      <w:r w:rsidR="00290F3E">
        <w:t xml:space="preserve">ransport </w:t>
      </w:r>
      <w:r w:rsidR="005F70B8">
        <w:t xml:space="preserve">(ESCRT) </w:t>
      </w:r>
      <w:r w:rsidR="00290F3E">
        <w:t>machinery</w:t>
      </w:r>
      <w:r w:rsidR="005F70B8">
        <w:t xml:space="preserve"> [Morita and </w:t>
      </w:r>
      <w:proofErr w:type="spellStart"/>
      <w:r w:rsidR="005F70B8">
        <w:t>Sundquist</w:t>
      </w:r>
      <w:proofErr w:type="spellEnd"/>
      <w:r w:rsidR="005F70B8">
        <w:t xml:space="preserve"> 2004, </w:t>
      </w:r>
      <w:proofErr w:type="spellStart"/>
      <w:r w:rsidR="005F70B8">
        <w:t>Bieniasz</w:t>
      </w:r>
      <w:proofErr w:type="spellEnd"/>
      <w:r w:rsidR="005F70B8">
        <w:t xml:space="preserve"> 2009, Carlton et al 2009, </w:t>
      </w:r>
      <w:proofErr w:type="spellStart"/>
      <w:r w:rsidR="005F70B8">
        <w:t>Usami</w:t>
      </w:r>
      <w:proofErr w:type="spellEnd"/>
      <w:r w:rsidR="005F70B8">
        <w:t xml:space="preserve"> et al 2009, Hurley and Hanson 2010, Peel et al 2011]</w:t>
      </w:r>
      <w:r w:rsidR="00290F3E">
        <w:t>.</w:t>
      </w:r>
      <w:r w:rsidR="00372135">
        <w:t xml:space="preserve"> The maturation of the nascent HIV virions </w:t>
      </w:r>
      <w:proofErr w:type="gramStart"/>
      <w:r w:rsidR="00372135">
        <w:t>begin</w:t>
      </w:r>
      <w:proofErr w:type="gramEnd"/>
      <w:r w:rsidR="00372135">
        <w:t xml:space="preserve"> concomitantly with budding. </w:t>
      </w:r>
      <w:r w:rsidR="008079A1">
        <w:t xml:space="preserve">Maturation is driven by the viral PR enzyme cleavage of the Gag and Gag-Pro-Pol </w:t>
      </w:r>
      <w:proofErr w:type="spellStart"/>
      <w:r w:rsidR="008079A1">
        <w:t>polyproteins</w:t>
      </w:r>
      <w:proofErr w:type="spellEnd"/>
      <w:r w:rsidR="008079A1">
        <w:t xml:space="preserve">. The processed </w:t>
      </w:r>
      <w:proofErr w:type="spellStart"/>
      <w:r w:rsidR="008079A1">
        <w:t>polyproteins</w:t>
      </w:r>
      <w:proofErr w:type="spellEnd"/>
      <w:r w:rsidR="008079A1">
        <w:t xml:space="preserve"> produces matrix, capsid, </w:t>
      </w:r>
      <w:proofErr w:type="spellStart"/>
      <w:r w:rsidR="008079A1">
        <w:t>nucleocapsid</w:t>
      </w:r>
      <w:proofErr w:type="spellEnd"/>
      <w:r w:rsidR="008079A1">
        <w:t>, p6, protease, reverse transcriptase and integrase proteins [Hill et al 2005].  These processed proteins get rearranged to create the mature infectious virion, ready to next infection to start new life cycle</w:t>
      </w:r>
      <w:r w:rsidR="00F4762E">
        <w:t xml:space="preserve"> [</w:t>
      </w:r>
      <w:proofErr w:type="spellStart"/>
      <w:r w:rsidR="00F4762E">
        <w:t>Mariani</w:t>
      </w:r>
      <w:proofErr w:type="spellEnd"/>
      <w:r w:rsidR="00F4762E">
        <w:t xml:space="preserve"> et al </w:t>
      </w:r>
      <w:commentRangeStart w:id="63"/>
      <w:r w:rsidR="00F4762E">
        <w:t>2003</w:t>
      </w:r>
      <w:commentRangeEnd w:id="63"/>
      <w:r w:rsidR="00F65A64">
        <w:rPr>
          <w:rStyle w:val="CommentReference"/>
        </w:rPr>
        <w:commentReference w:id="63"/>
      </w:r>
      <w:r w:rsidR="00F4762E">
        <w:t>]</w:t>
      </w:r>
      <w:r w:rsidR="008079A1">
        <w:t>.</w:t>
      </w:r>
    </w:p>
    <w:p w:rsidR="00DB3CC8" w:rsidRDefault="00DB3CC8" w:rsidP="00843678">
      <w:pPr>
        <w:spacing w:line="480" w:lineRule="auto"/>
        <w:jc w:val="both"/>
      </w:pPr>
    </w:p>
    <w:p w:rsidR="00DB3CC8" w:rsidRDefault="00DB3CC8" w:rsidP="00843678">
      <w:pPr>
        <w:pStyle w:val="Heading3"/>
        <w:spacing w:line="480" w:lineRule="auto"/>
        <w:jc w:val="both"/>
      </w:pPr>
      <w:r>
        <w:t>HIV types and subtypes</w:t>
      </w:r>
      <w:r w:rsidR="00983C8C">
        <w:t xml:space="preserve">, </w:t>
      </w:r>
      <w:proofErr w:type="spellStart"/>
      <w:r w:rsidR="00983C8C">
        <w:rPr>
          <w:rFonts w:ascii="Times New Roman" w:hAnsi="Times New Roman"/>
        </w:rPr>
        <w:t>Subsubtypes</w:t>
      </w:r>
      <w:proofErr w:type="spellEnd"/>
      <w:r w:rsidR="00983C8C">
        <w:rPr>
          <w:rFonts w:ascii="Times New Roman" w:hAnsi="Times New Roman"/>
        </w:rPr>
        <w:t xml:space="preserve"> and Circulating Recombinant Forms</w:t>
      </w:r>
    </w:p>
    <w:p w:rsidR="00983C8C" w:rsidRDefault="00983C8C" w:rsidP="00012678">
      <w:pPr>
        <w:spacing w:beforeLines="1" w:afterLines="1" w:line="480" w:lineRule="auto"/>
        <w:jc w:val="both"/>
        <w:rPr>
          <w:rFonts w:ascii="Times New Roman" w:hAnsi="Times New Roman"/>
        </w:rPr>
      </w:pPr>
      <w:commentRangeStart w:id="64"/>
      <w:r>
        <w:rPr>
          <w:rFonts w:ascii="Times New Roman" w:hAnsi="Times New Roman"/>
        </w:rPr>
        <w:t>HIV is hugely diverse virus</w:t>
      </w:r>
      <w:commentRangeEnd w:id="64"/>
      <w:r w:rsidR="0062701B">
        <w:rPr>
          <w:rStyle w:val="CommentReference"/>
        </w:rPr>
        <w:commentReference w:id="64"/>
      </w:r>
      <w:r>
        <w:rPr>
          <w:rFonts w:ascii="Times New Roman" w:hAnsi="Times New Roman"/>
        </w:rPr>
        <w:t xml:space="preserve">. </w:t>
      </w:r>
      <w:commentRangeStart w:id="65"/>
      <w:r>
        <w:rPr>
          <w:rFonts w:ascii="Times New Roman" w:hAnsi="Times New Roman"/>
        </w:rPr>
        <w:t>Its diversity is obtained from phylogenetic analysis of genomic region to genome wide sequence</w:t>
      </w:r>
      <w:commentRangeEnd w:id="65"/>
      <w:r w:rsidR="0062701B">
        <w:rPr>
          <w:rStyle w:val="CommentReference"/>
        </w:rPr>
        <w:commentReference w:id="65"/>
      </w:r>
      <w:r>
        <w:rPr>
          <w:rFonts w:ascii="Times New Roman" w:hAnsi="Times New Roman"/>
        </w:rPr>
        <w:t xml:space="preserve">. It </w:t>
      </w:r>
      <w:commentRangeStart w:id="66"/>
      <w:r>
        <w:rPr>
          <w:rFonts w:ascii="Times New Roman" w:hAnsi="Times New Roman"/>
        </w:rPr>
        <w:t xml:space="preserve">creates </w:t>
      </w:r>
      <w:commentRangeEnd w:id="66"/>
      <w:r w:rsidR="0062701B">
        <w:rPr>
          <w:rStyle w:val="CommentReference"/>
        </w:rPr>
        <w:commentReference w:id="66"/>
      </w:r>
      <w:r>
        <w:rPr>
          <w:rFonts w:ascii="Times New Roman" w:hAnsi="Times New Roman"/>
        </w:rPr>
        <w:t>its diversity to adapt in different environment like host immune system and drug pressure.</w:t>
      </w:r>
    </w:p>
    <w:p w:rsidR="00983C8C" w:rsidRDefault="00983C8C" w:rsidP="00012678">
      <w:pPr>
        <w:spacing w:beforeLines="1" w:afterLines="1" w:line="480" w:lineRule="auto"/>
        <w:jc w:val="both"/>
        <w:rPr>
          <w:rFonts w:ascii="Times New Roman" w:hAnsi="Times New Roman"/>
        </w:rPr>
      </w:pPr>
    </w:p>
    <w:p w:rsidR="00983C8C" w:rsidRDefault="00983C8C" w:rsidP="00012678">
      <w:pPr>
        <w:spacing w:beforeLines="1" w:afterLines="1" w:line="480" w:lineRule="auto"/>
        <w:jc w:val="both"/>
        <w:rPr>
          <w:rFonts w:ascii="Times New Roman" w:hAnsi="Times New Roman"/>
        </w:rPr>
      </w:pPr>
      <w:commentRangeStart w:id="67"/>
      <w:r>
        <w:rPr>
          <w:rFonts w:ascii="Times New Roman" w:hAnsi="Times New Roman"/>
        </w:rPr>
        <w:t xml:space="preserve">Classification of HIV by group, subtype and </w:t>
      </w:r>
      <w:proofErr w:type="spellStart"/>
      <w:r>
        <w:rPr>
          <w:rFonts w:ascii="Times New Roman" w:hAnsi="Times New Roman"/>
        </w:rPr>
        <w:t>subsubtype</w:t>
      </w:r>
      <w:proofErr w:type="spellEnd"/>
      <w:r>
        <w:rPr>
          <w:rFonts w:ascii="Times New Roman" w:hAnsi="Times New Roman"/>
        </w:rPr>
        <w:t xml:space="preserve"> require a reference sequence with the criteria</w:t>
      </w:r>
      <w:commentRangeEnd w:id="67"/>
      <w:r w:rsidR="0080388A">
        <w:rPr>
          <w:rStyle w:val="CommentReference"/>
        </w:rPr>
        <w:commentReference w:id="67"/>
      </w:r>
      <w:r>
        <w:rPr>
          <w:rFonts w:ascii="Times New Roman" w:hAnsi="Times New Roman"/>
        </w:rPr>
        <w:t xml:space="preserve">: a sequenced full-length genome, no recombination history, HIV genome sequence published in peer reviewed citation, isolated from recent samples, HIV is covered in major geographical distribution, HIV has no sign of </w:t>
      </w:r>
      <w:proofErr w:type="spellStart"/>
      <w:r>
        <w:rPr>
          <w:rFonts w:ascii="Times New Roman" w:hAnsi="Times New Roman"/>
        </w:rPr>
        <w:t>hypermutation</w:t>
      </w:r>
      <w:proofErr w:type="spellEnd"/>
      <w:r>
        <w:rPr>
          <w:rFonts w:ascii="Times New Roman" w:hAnsi="Times New Roman"/>
        </w:rPr>
        <w:t xml:space="preserve">, HIV genome sequence is real sequence from a patient, HIV genome has no extreme </w:t>
      </w:r>
      <w:proofErr w:type="spellStart"/>
      <w:r>
        <w:rPr>
          <w:rFonts w:ascii="Times New Roman" w:hAnsi="Times New Roman"/>
        </w:rPr>
        <w:t>indels</w:t>
      </w:r>
      <w:proofErr w:type="spellEnd"/>
      <w:r>
        <w:rPr>
          <w:rFonts w:ascii="Times New Roman" w:hAnsi="Times New Roman"/>
        </w:rPr>
        <w:t>, and the virus must be viable and intact (</w:t>
      </w:r>
      <w:proofErr w:type="spellStart"/>
      <w:r>
        <w:rPr>
          <w:rFonts w:ascii="Times New Roman" w:hAnsi="Times New Roman"/>
        </w:rPr>
        <w:t>Leitner</w:t>
      </w:r>
      <w:proofErr w:type="spellEnd"/>
      <w:r>
        <w:rPr>
          <w:rFonts w:ascii="Times New Roman" w:hAnsi="Times New Roman"/>
        </w:rPr>
        <w:t xml:space="preserve"> et al 2005).</w:t>
      </w:r>
    </w:p>
    <w:p w:rsidR="00983C8C" w:rsidRDefault="00983C8C" w:rsidP="00012678">
      <w:pPr>
        <w:spacing w:beforeLines="1" w:afterLines="1" w:line="480" w:lineRule="auto"/>
        <w:jc w:val="both"/>
        <w:rPr>
          <w:rFonts w:ascii="Times New Roman" w:hAnsi="Times New Roman"/>
        </w:rPr>
      </w:pPr>
    </w:p>
    <w:p w:rsidR="00983C8C" w:rsidRDefault="00983C8C" w:rsidP="00012678">
      <w:pPr>
        <w:spacing w:beforeLines="1" w:afterLines="1" w:line="480" w:lineRule="auto"/>
        <w:jc w:val="both"/>
        <w:rPr>
          <w:rFonts w:ascii="Times New Roman" w:hAnsi="Times New Roman"/>
        </w:rPr>
      </w:pPr>
      <w:commentRangeStart w:id="68"/>
      <w:r>
        <w:rPr>
          <w:rFonts w:ascii="Times New Roman" w:hAnsi="Times New Roman"/>
        </w:rPr>
        <w:t>There are two distinct types of HIV: HIV-1 and HIV-2.</w:t>
      </w:r>
      <w:commentRangeEnd w:id="68"/>
      <w:r w:rsidR="0080388A">
        <w:rPr>
          <w:rStyle w:val="CommentReference"/>
        </w:rPr>
        <w:commentReference w:id="68"/>
      </w:r>
      <w:r>
        <w:rPr>
          <w:rFonts w:ascii="Times New Roman" w:hAnsi="Times New Roman"/>
        </w:rPr>
        <w:t xml:space="preserve"> These viruses can be differentiated by their genome organization and phylogenetic relationship (Hahn et al 2000), pathogenesis, transmissibility and pattern of spread (De cock et al 1993, </w:t>
      </w:r>
      <w:proofErr w:type="spellStart"/>
      <w:r>
        <w:rPr>
          <w:rFonts w:ascii="Times New Roman" w:hAnsi="Times New Roman"/>
        </w:rPr>
        <w:t>Kanki</w:t>
      </w:r>
      <w:proofErr w:type="spellEnd"/>
      <w:r>
        <w:rPr>
          <w:rFonts w:ascii="Times New Roman" w:hAnsi="Times New Roman"/>
        </w:rPr>
        <w:t xml:space="preserve"> and De cock, 1994). A notable difference is the source of the infection to human. Evidences show that HIV-1 is </w:t>
      </w:r>
      <w:proofErr w:type="spellStart"/>
      <w:r>
        <w:rPr>
          <w:rFonts w:ascii="Times New Roman" w:hAnsi="Times New Roman"/>
        </w:rPr>
        <w:t>zoonotic</w:t>
      </w:r>
      <w:proofErr w:type="spellEnd"/>
      <w:r>
        <w:rPr>
          <w:rFonts w:ascii="Times New Roman" w:hAnsi="Times New Roman"/>
        </w:rPr>
        <w:t xml:space="preserve"> transmission to human from chimpanzee </w:t>
      </w:r>
      <w:r w:rsidRPr="00017971">
        <w:rPr>
          <w:rFonts w:ascii="Times New Roman" w:hAnsi="Times New Roman"/>
          <w:i/>
        </w:rPr>
        <w:t>(Pan troglodytes</w:t>
      </w:r>
      <w:r>
        <w:rPr>
          <w:rFonts w:ascii="Times New Roman" w:hAnsi="Times New Roman"/>
        </w:rPr>
        <w:t xml:space="preserve">) and HIV-2 from sooty </w:t>
      </w:r>
      <w:proofErr w:type="spellStart"/>
      <w:r>
        <w:rPr>
          <w:rFonts w:ascii="Times New Roman" w:hAnsi="Times New Roman"/>
        </w:rPr>
        <w:t>mangabey</w:t>
      </w:r>
      <w:proofErr w:type="spellEnd"/>
      <w:r>
        <w:rPr>
          <w:rFonts w:ascii="Times New Roman" w:hAnsi="Times New Roman"/>
        </w:rPr>
        <w:t xml:space="preserve"> (</w:t>
      </w:r>
      <w:proofErr w:type="spellStart"/>
      <w:r w:rsidRPr="00017971">
        <w:rPr>
          <w:rFonts w:ascii="Times New Roman" w:hAnsi="Times New Roman"/>
          <w:i/>
        </w:rPr>
        <w:t>Cercocebus</w:t>
      </w:r>
      <w:proofErr w:type="spellEnd"/>
      <w:r w:rsidRPr="00017971">
        <w:rPr>
          <w:rFonts w:ascii="Times New Roman" w:hAnsi="Times New Roman"/>
          <w:i/>
        </w:rPr>
        <w:t xml:space="preserve"> </w:t>
      </w:r>
      <w:proofErr w:type="spellStart"/>
      <w:r w:rsidRPr="00017971">
        <w:rPr>
          <w:rFonts w:ascii="Times New Roman" w:hAnsi="Times New Roman"/>
          <w:i/>
        </w:rPr>
        <w:t>atys</w:t>
      </w:r>
      <w:proofErr w:type="spellEnd"/>
      <w:r>
        <w:rPr>
          <w:rFonts w:ascii="Times New Roman" w:hAnsi="Times New Roman"/>
        </w:rPr>
        <w:t>). The genome wide sequence of both HIV show that HIV-2 has an extra gene “</w:t>
      </w:r>
      <w:proofErr w:type="spellStart"/>
      <w:r>
        <w:rPr>
          <w:rFonts w:ascii="Times New Roman" w:hAnsi="Times New Roman"/>
        </w:rPr>
        <w:t>vpx</w:t>
      </w:r>
      <w:proofErr w:type="spellEnd"/>
      <w:r>
        <w:rPr>
          <w:rFonts w:ascii="Times New Roman" w:hAnsi="Times New Roman"/>
        </w:rPr>
        <w:t xml:space="preserve">” which is lacking in HIV-1 genome (Henderson et al 1988, </w:t>
      </w:r>
      <w:proofErr w:type="spellStart"/>
      <w:r>
        <w:rPr>
          <w:rFonts w:ascii="Times New Roman" w:hAnsi="Times New Roman"/>
        </w:rPr>
        <w:t>Kappes</w:t>
      </w:r>
      <w:proofErr w:type="spellEnd"/>
      <w:r>
        <w:rPr>
          <w:rFonts w:ascii="Times New Roman" w:hAnsi="Times New Roman"/>
        </w:rPr>
        <w:t xml:space="preserve"> et al 1988, </w:t>
      </w:r>
      <w:proofErr w:type="spellStart"/>
      <w:r>
        <w:rPr>
          <w:rFonts w:ascii="Times New Roman" w:hAnsi="Times New Roman"/>
        </w:rPr>
        <w:t>Tristem</w:t>
      </w:r>
      <w:proofErr w:type="spellEnd"/>
      <w:r>
        <w:rPr>
          <w:rFonts w:ascii="Times New Roman" w:hAnsi="Times New Roman"/>
        </w:rPr>
        <w:t xml:space="preserve"> et al 1992, </w:t>
      </w:r>
      <w:proofErr w:type="spellStart"/>
      <w:r>
        <w:rPr>
          <w:rFonts w:ascii="Times New Roman" w:hAnsi="Times New Roman"/>
        </w:rPr>
        <w:t>Bergamaschi</w:t>
      </w:r>
      <w:proofErr w:type="spellEnd"/>
      <w:r>
        <w:rPr>
          <w:rFonts w:ascii="Times New Roman" w:hAnsi="Times New Roman"/>
        </w:rPr>
        <w:t xml:space="preserve"> et al 2009). Drug resistance clinical results show that non-nucleoside reverse transcriptase inhibitors (</w:t>
      </w:r>
      <w:proofErr w:type="spellStart"/>
      <w:r>
        <w:rPr>
          <w:rFonts w:ascii="Times New Roman" w:hAnsi="Times New Roman"/>
        </w:rPr>
        <w:t>NNRTIs</w:t>
      </w:r>
      <w:proofErr w:type="spellEnd"/>
      <w:r>
        <w:rPr>
          <w:rFonts w:ascii="Times New Roman" w:hAnsi="Times New Roman"/>
        </w:rPr>
        <w:t>) anti-retroviral drugs are effective against HIV-1, but non-effective against HIV-2 reverse transcriptase (</w:t>
      </w:r>
      <w:proofErr w:type="spellStart"/>
      <w:r>
        <w:rPr>
          <w:rFonts w:ascii="Times New Roman" w:hAnsi="Times New Roman"/>
        </w:rPr>
        <w:t>Hizi</w:t>
      </w:r>
      <w:proofErr w:type="spellEnd"/>
      <w:r>
        <w:rPr>
          <w:rFonts w:ascii="Times New Roman" w:hAnsi="Times New Roman"/>
        </w:rPr>
        <w:t xml:space="preserve"> et al </w:t>
      </w:r>
      <w:commentRangeStart w:id="69"/>
      <w:r>
        <w:rPr>
          <w:rFonts w:ascii="Times New Roman" w:hAnsi="Times New Roman"/>
        </w:rPr>
        <w:t>1993</w:t>
      </w:r>
      <w:commentRangeEnd w:id="69"/>
      <w:r w:rsidR="00E63E73">
        <w:rPr>
          <w:rStyle w:val="CommentReference"/>
        </w:rPr>
        <w:commentReference w:id="69"/>
      </w:r>
      <w:r>
        <w:rPr>
          <w:rFonts w:ascii="Times New Roman" w:hAnsi="Times New Roman"/>
        </w:rPr>
        <w:t>).</w:t>
      </w:r>
    </w:p>
    <w:p w:rsidR="00983C8C" w:rsidRDefault="00983C8C" w:rsidP="00012678">
      <w:pPr>
        <w:spacing w:beforeLines="1" w:afterLines="1" w:line="480" w:lineRule="auto"/>
        <w:jc w:val="both"/>
        <w:rPr>
          <w:rFonts w:ascii="Times New Roman" w:hAnsi="Times New Roman"/>
        </w:rPr>
      </w:pPr>
    </w:p>
    <w:p w:rsidR="00983C8C" w:rsidRDefault="00983C8C" w:rsidP="00012678">
      <w:pPr>
        <w:spacing w:beforeLines="1" w:afterLines="1" w:line="480" w:lineRule="auto"/>
        <w:jc w:val="both"/>
        <w:rPr>
          <w:rFonts w:ascii="Times New Roman" w:hAnsi="Times New Roman"/>
        </w:rPr>
      </w:pPr>
      <w:commentRangeStart w:id="70"/>
      <w:r>
        <w:rPr>
          <w:rFonts w:ascii="Times New Roman" w:hAnsi="Times New Roman"/>
        </w:rPr>
        <w:t xml:space="preserve">Isolation, characterization and sequence analysis of each type of HIV show that there exist genomic heterogeneity and variability among different isolates (Benn et al 1985, Hahn et al 1985, Wong-Stall et al 1985). Analysis of isolates within a patient and between patients demonstrates that intra-patient isolates are more related than inter-patient isolates (Hahn et al 1986). </w:t>
      </w:r>
      <w:commentRangeEnd w:id="70"/>
      <w:r w:rsidR="00E63E73">
        <w:rPr>
          <w:rStyle w:val="CommentReference"/>
        </w:rPr>
        <w:commentReference w:id="70"/>
      </w:r>
      <w:r>
        <w:rPr>
          <w:rFonts w:ascii="Times New Roman" w:hAnsi="Times New Roman"/>
        </w:rPr>
        <w:t xml:space="preserve">HIV-1 isolates from around the world and their phylogenetic sequence analysis reveals distinct subtypes that cluster together to form three groups: M (Main), O (Outlier) and N (non-M and non-O) (Robertson et al 2000, </w:t>
      </w:r>
      <w:proofErr w:type="spellStart"/>
      <w:r>
        <w:rPr>
          <w:rFonts w:ascii="Times New Roman" w:hAnsi="Times New Roman"/>
        </w:rPr>
        <w:t>Leitner</w:t>
      </w:r>
      <w:proofErr w:type="spellEnd"/>
      <w:r>
        <w:rPr>
          <w:rFonts w:ascii="Times New Roman" w:hAnsi="Times New Roman"/>
        </w:rPr>
        <w:t xml:space="preserve"> et al 2005), which represent three independent </w:t>
      </w:r>
      <w:proofErr w:type="spellStart"/>
      <w:r>
        <w:rPr>
          <w:rFonts w:ascii="Times New Roman" w:hAnsi="Times New Roman"/>
        </w:rPr>
        <w:t>zoonotic</w:t>
      </w:r>
      <w:proofErr w:type="spellEnd"/>
      <w:r>
        <w:rPr>
          <w:rFonts w:ascii="Times New Roman" w:hAnsi="Times New Roman"/>
        </w:rPr>
        <w:t xml:space="preserve"> </w:t>
      </w:r>
      <w:proofErr w:type="spellStart"/>
      <w:r>
        <w:rPr>
          <w:rFonts w:ascii="Times New Roman" w:hAnsi="Times New Roman"/>
        </w:rPr>
        <w:t>transfection</w:t>
      </w:r>
      <w:proofErr w:type="spellEnd"/>
      <w:r>
        <w:rPr>
          <w:rFonts w:ascii="Times New Roman" w:hAnsi="Times New Roman"/>
        </w:rPr>
        <w:t xml:space="preserve"> of SIV from chimpanzee to human (Hahn et al 2000, Sharp et al 2001).</w:t>
      </w:r>
    </w:p>
    <w:p w:rsidR="00983C8C" w:rsidRDefault="00983C8C" w:rsidP="00012678">
      <w:pPr>
        <w:spacing w:beforeLines="1" w:afterLines="1" w:line="480" w:lineRule="auto"/>
        <w:jc w:val="both"/>
        <w:rPr>
          <w:rFonts w:ascii="Times New Roman" w:hAnsi="Times New Roman"/>
        </w:rPr>
      </w:pPr>
      <w:commentRangeStart w:id="71"/>
    </w:p>
    <w:p w:rsidR="00983C8C" w:rsidRDefault="00983C8C" w:rsidP="00012678">
      <w:pPr>
        <w:spacing w:beforeLines="1" w:afterLines="1" w:line="480" w:lineRule="auto"/>
        <w:jc w:val="both"/>
        <w:rPr>
          <w:rFonts w:ascii="Times New Roman" w:hAnsi="Times New Roman"/>
        </w:rPr>
      </w:pPr>
      <w:r>
        <w:rPr>
          <w:rFonts w:ascii="Times New Roman" w:hAnsi="Times New Roman"/>
        </w:rPr>
        <w:t xml:space="preserve">Within each group, phylogeny of the genomic region with most variability allows classification of the virus to subtypes. </w:t>
      </w:r>
      <w:commentRangeEnd w:id="71"/>
      <w:r w:rsidR="00C578E3">
        <w:rPr>
          <w:rStyle w:val="CommentReference"/>
        </w:rPr>
        <w:commentReference w:id="71"/>
      </w:r>
      <w:r>
        <w:rPr>
          <w:rFonts w:ascii="Times New Roman" w:hAnsi="Times New Roman"/>
        </w:rPr>
        <w:t xml:space="preserve">An </w:t>
      </w:r>
      <w:commentRangeStart w:id="72"/>
      <w:proofErr w:type="spellStart"/>
      <w:r>
        <w:rPr>
          <w:rFonts w:ascii="Times New Roman" w:hAnsi="Times New Roman"/>
        </w:rPr>
        <w:t>unrooted</w:t>
      </w:r>
      <w:proofErr w:type="spellEnd"/>
      <w:r>
        <w:rPr>
          <w:rFonts w:ascii="Times New Roman" w:hAnsi="Times New Roman"/>
        </w:rPr>
        <w:t xml:space="preserve"> phylogenetic </w:t>
      </w:r>
      <w:commentRangeEnd w:id="72"/>
      <w:r w:rsidR="00C578E3">
        <w:rPr>
          <w:rStyle w:val="CommentReference"/>
        </w:rPr>
        <w:commentReference w:id="72"/>
      </w:r>
      <w:r>
        <w:rPr>
          <w:rFonts w:ascii="Times New Roman" w:hAnsi="Times New Roman"/>
        </w:rPr>
        <w:t xml:space="preserve">analysis of the HIV-1 isolates from group M using complete gag, </w:t>
      </w:r>
      <w:proofErr w:type="spellStart"/>
      <w:r>
        <w:rPr>
          <w:rFonts w:ascii="Times New Roman" w:hAnsi="Times New Roman"/>
        </w:rPr>
        <w:t>pol</w:t>
      </w:r>
      <w:proofErr w:type="spellEnd"/>
      <w:r>
        <w:rPr>
          <w:rFonts w:ascii="Times New Roman" w:hAnsi="Times New Roman"/>
        </w:rPr>
        <w:t xml:space="preserve">, </w:t>
      </w:r>
      <w:proofErr w:type="spellStart"/>
      <w:r>
        <w:rPr>
          <w:rFonts w:ascii="Times New Roman" w:hAnsi="Times New Roman"/>
        </w:rPr>
        <w:t>env</w:t>
      </w:r>
      <w:proofErr w:type="spellEnd"/>
      <w:r>
        <w:rPr>
          <w:rFonts w:ascii="Times New Roman" w:hAnsi="Times New Roman"/>
        </w:rPr>
        <w:t xml:space="preserve"> and </w:t>
      </w:r>
      <w:proofErr w:type="spellStart"/>
      <w:r>
        <w:rPr>
          <w:rFonts w:ascii="Times New Roman" w:hAnsi="Times New Roman"/>
        </w:rPr>
        <w:t>nef</w:t>
      </w:r>
      <w:proofErr w:type="spellEnd"/>
      <w:r>
        <w:rPr>
          <w:rFonts w:ascii="Times New Roman" w:hAnsi="Times New Roman"/>
        </w:rPr>
        <w:t xml:space="preserve"> sequences</w:t>
      </w:r>
      <w:r w:rsidR="00A8253B">
        <w:rPr>
          <w:rFonts w:ascii="Times New Roman" w:hAnsi="Times New Roman"/>
        </w:rPr>
        <w:t xml:space="preserve"> (Figure </w:t>
      </w:r>
      <w:r w:rsidR="002D7769">
        <w:rPr>
          <w:rFonts w:ascii="Times New Roman" w:hAnsi="Times New Roman"/>
        </w:rPr>
        <w:t>7</w:t>
      </w:r>
      <w:r w:rsidR="00A8253B">
        <w:rPr>
          <w:rFonts w:ascii="Times New Roman" w:hAnsi="Times New Roman"/>
        </w:rPr>
        <w:t>)</w:t>
      </w:r>
      <w:r>
        <w:rPr>
          <w:rFonts w:ascii="Times New Roman" w:hAnsi="Times New Roman"/>
        </w:rPr>
        <w:t xml:space="preserve"> or full length genome sequence analysis show distinct subtypes A – D, F – K (figure </w:t>
      </w:r>
      <w:proofErr w:type="spellStart"/>
      <w:r>
        <w:rPr>
          <w:rFonts w:ascii="Times New Roman" w:hAnsi="Times New Roman"/>
        </w:rPr>
        <w:t>Buonaguro</w:t>
      </w:r>
      <w:proofErr w:type="spellEnd"/>
      <w:r>
        <w:rPr>
          <w:rFonts w:ascii="Times New Roman" w:hAnsi="Times New Roman"/>
        </w:rPr>
        <w:t xml:space="preserve"> et al 2007). The phylogenetic clades of subtypes can be constructed from any part of the HIV-1 genome when the alignment is at least 300-500 bases long (</w:t>
      </w:r>
      <w:proofErr w:type="spellStart"/>
      <w:r>
        <w:rPr>
          <w:rFonts w:ascii="Times New Roman" w:hAnsi="Times New Roman"/>
        </w:rPr>
        <w:t>Leitner</w:t>
      </w:r>
      <w:proofErr w:type="spellEnd"/>
      <w:r>
        <w:rPr>
          <w:rFonts w:ascii="Times New Roman" w:hAnsi="Times New Roman"/>
        </w:rPr>
        <w:t xml:space="preserve"> et al 2005). Sequence length shorter than threshold from genomic regions under higher evolutionary pressure e.g. </w:t>
      </w:r>
      <w:proofErr w:type="spellStart"/>
      <w:r>
        <w:rPr>
          <w:rFonts w:ascii="Times New Roman" w:hAnsi="Times New Roman"/>
        </w:rPr>
        <w:t>env</w:t>
      </w:r>
      <w:proofErr w:type="spellEnd"/>
      <w:r>
        <w:rPr>
          <w:rFonts w:ascii="Times New Roman" w:hAnsi="Times New Roman"/>
        </w:rPr>
        <w:t xml:space="preserve"> V3 can reconstruct the phylogenetic clades distinguishing the subtypes, while regions under slower evolutionary change need long sequences to give reliable results (</w:t>
      </w:r>
      <w:proofErr w:type="spellStart"/>
      <w:r>
        <w:rPr>
          <w:rFonts w:ascii="Times New Roman" w:hAnsi="Times New Roman"/>
        </w:rPr>
        <w:t>Leitner</w:t>
      </w:r>
      <w:proofErr w:type="spellEnd"/>
      <w:r>
        <w:rPr>
          <w:rFonts w:ascii="Times New Roman" w:hAnsi="Times New Roman"/>
        </w:rPr>
        <w:t xml:space="preserve"> et al 2005). Further phylogenetic structure for subtype A and F have been identified leading to the classification of </w:t>
      </w:r>
      <w:proofErr w:type="spellStart"/>
      <w:r>
        <w:rPr>
          <w:rFonts w:ascii="Times New Roman" w:hAnsi="Times New Roman"/>
        </w:rPr>
        <w:t>subsubtypes</w:t>
      </w:r>
      <w:proofErr w:type="spellEnd"/>
      <w:r>
        <w:rPr>
          <w:rFonts w:ascii="Times New Roman" w:hAnsi="Times New Roman"/>
        </w:rPr>
        <w:t xml:space="preserve"> A1 and A2 for subtype A and F1 and F2 for subtype F (</w:t>
      </w:r>
      <w:proofErr w:type="spellStart"/>
      <w:r>
        <w:rPr>
          <w:rFonts w:ascii="Times New Roman" w:hAnsi="Times New Roman"/>
        </w:rPr>
        <w:t>Gao</w:t>
      </w:r>
      <w:proofErr w:type="spellEnd"/>
      <w:r>
        <w:rPr>
          <w:rFonts w:ascii="Times New Roman" w:hAnsi="Times New Roman"/>
        </w:rPr>
        <w:t xml:space="preserve"> et al 2001, </w:t>
      </w:r>
      <w:proofErr w:type="spellStart"/>
      <w:r>
        <w:rPr>
          <w:rFonts w:ascii="Times New Roman" w:hAnsi="Times New Roman"/>
        </w:rPr>
        <w:t>Lietner</w:t>
      </w:r>
      <w:proofErr w:type="spellEnd"/>
      <w:r>
        <w:rPr>
          <w:rFonts w:ascii="Times New Roman" w:hAnsi="Times New Roman"/>
        </w:rPr>
        <w:t xml:space="preserve"> et al 2005).</w:t>
      </w:r>
    </w:p>
    <w:p w:rsidR="00A8253B" w:rsidRDefault="00A8253B" w:rsidP="00012678">
      <w:pPr>
        <w:spacing w:beforeLines="1" w:afterLines="1" w:line="480" w:lineRule="auto"/>
        <w:jc w:val="both"/>
        <w:rPr>
          <w:rFonts w:ascii="Times New Roman" w:hAnsi="Times New Roman"/>
        </w:rPr>
      </w:pPr>
      <w:r w:rsidRPr="00A8253B">
        <w:rPr>
          <w:rFonts w:ascii="Times New Roman" w:hAnsi="Times New Roman"/>
          <w:noProof/>
          <w:lang w:eastAsia="en-US"/>
        </w:rPr>
        <w:drawing>
          <wp:inline distT="0" distB="0" distL="0" distR="0">
            <wp:extent cx="5270500" cy="3738369"/>
            <wp:effectExtent l="0" t="736600" r="0" b="732031"/>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12"/>
                    <a:srcRect/>
                    <a:stretch>
                      <a:fillRect/>
                    </a:stretch>
                  </pic:blipFill>
                  <pic:spPr bwMode="auto">
                    <a:xfrm rot="5400000">
                      <a:off x="0" y="0"/>
                      <a:ext cx="5270500" cy="3738369"/>
                    </a:xfrm>
                    <a:prstGeom prst="rect">
                      <a:avLst/>
                    </a:prstGeom>
                    <a:noFill/>
                    <a:ln w="9525">
                      <a:noFill/>
                      <a:miter lim="800000"/>
                      <a:headEnd/>
                      <a:tailEnd/>
                    </a:ln>
                  </pic:spPr>
                </pic:pic>
              </a:graphicData>
            </a:graphic>
          </wp:inline>
        </w:drawing>
      </w:r>
    </w:p>
    <w:p w:rsidR="00A8253B" w:rsidRPr="00A8253B" w:rsidRDefault="00A8253B" w:rsidP="002D7769">
      <w:pPr>
        <w:rPr>
          <w:rFonts w:ascii="Times" w:hAnsi="Times"/>
          <w:sz w:val="20"/>
          <w:szCs w:val="20"/>
        </w:rPr>
      </w:pPr>
      <w:r>
        <w:rPr>
          <w:rFonts w:ascii="Times New Roman" w:hAnsi="Times New Roman"/>
        </w:rPr>
        <w:t xml:space="preserve">Figure 7: Phylogenetic tree showing HIV-1 Group M subtypes using gag, </w:t>
      </w:r>
      <w:proofErr w:type="spellStart"/>
      <w:r>
        <w:rPr>
          <w:rFonts w:ascii="Times New Roman" w:hAnsi="Times New Roman"/>
        </w:rPr>
        <w:t>pol</w:t>
      </w:r>
      <w:proofErr w:type="spellEnd"/>
      <w:r>
        <w:rPr>
          <w:rFonts w:ascii="Times New Roman" w:hAnsi="Times New Roman"/>
        </w:rPr>
        <w:t xml:space="preserve">, </w:t>
      </w:r>
      <w:proofErr w:type="spellStart"/>
      <w:r>
        <w:rPr>
          <w:rFonts w:ascii="Times New Roman" w:hAnsi="Times New Roman"/>
        </w:rPr>
        <w:t>env</w:t>
      </w:r>
      <w:proofErr w:type="spellEnd"/>
      <w:r>
        <w:rPr>
          <w:rFonts w:ascii="Times New Roman" w:hAnsi="Times New Roman"/>
        </w:rPr>
        <w:t xml:space="preserve"> and </w:t>
      </w:r>
      <w:proofErr w:type="spellStart"/>
      <w:r>
        <w:rPr>
          <w:rFonts w:ascii="Times New Roman" w:hAnsi="Times New Roman"/>
        </w:rPr>
        <w:t>nef</w:t>
      </w:r>
      <w:proofErr w:type="spellEnd"/>
      <w:r>
        <w:rPr>
          <w:rFonts w:ascii="Times New Roman" w:hAnsi="Times New Roman"/>
        </w:rPr>
        <w:t xml:space="preserve"> sequences. Source: </w:t>
      </w:r>
      <w:proofErr w:type="spellStart"/>
      <w:r w:rsidRPr="00A8253B">
        <w:rPr>
          <w:rFonts w:ascii="Times" w:hAnsi="Times"/>
          <w:sz w:val="20"/>
          <w:szCs w:val="20"/>
        </w:rPr>
        <w:t>Leitner</w:t>
      </w:r>
      <w:proofErr w:type="spellEnd"/>
      <w:r w:rsidRPr="00A8253B">
        <w:rPr>
          <w:rFonts w:ascii="Times" w:hAnsi="Times"/>
          <w:sz w:val="20"/>
          <w:szCs w:val="20"/>
        </w:rPr>
        <w:t xml:space="preserve">, Thomas, Bette </w:t>
      </w:r>
      <w:proofErr w:type="spellStart"/>
      <w:r w:rsidRPr="00A8253B">
        <w:rPr>
          <w:rFonts w:ascii="Times" w:hAnsi="Times"/>
          <w:sz w:val="20"/>
          <w:szCs w:val="20"/>
        </w:rPr>
        <w:t>Korber</w:t>
      </w:r>
      <w:proofErr w:type="spellEnd"/>
      <w:r w:rsidRPr="00A8253B">
        <w:rPr>
          <w:rFonts w:ascii="Times" w:hAnsi="Times"/>
          <w:sz w:val="20"/>
          <w:szCs w:val="20"/>
        </w:rPr>
        <w:t xml:space="preserve">, Marcus Daniels, Charles </w:t>
      </w:r>
      <w:proofErr w:type="spellStart"/>
      <w:r w:rsidRPr="00A8253B">
        <w:rPr>
          <w:rFonts w:ascii="Times" w:hAnsi="Times"/>
          <w:sz w:val="20"/>
          <w:szCs w:val="20"/>
        </w:rPr>
        <w:t>Calef</w:t>
      </w:r>
      <w:proofErr w:type="spellEnd"/>
      <w:r w:rsidRPr="00A8253B">
        <w:rPr>
          <w:rFonts w:ascii="Times" w:hAnsi="Times"/>
          <w:sz w:val="20"/>
          <w:szCs w:val="20"/>
        </w:rPr>
        <w:t xml:space="preserve">, and Brian Foley. “HIV-1 Subtype and Circulating Recombinant Form (CRF) Reference Sequences, 2005.” </w:t>
      </w:r>
      <w:proofErr w:type="gramStart"/>
      <w:r w:rsidRPr="00A8253B">
        <w:rPr>
          <w:rFonts w:ascii="Times" w:hAnsi="Times"/>
          <w:i/>
          <w:sz w:val="20"/>
          <w:szCs w:val="20"/>
        </w:rPr>
        <w:t>HIV Sequence Compendium</w:t>
      </w:r>
      <w:r w:rsidRPr="00A8253B">
        <w:rPr>
          <w:rFonts w:ascii="Times" w:hAnsi="Times"/>
          <w:sz w:val="20"/>
          <w:szCs w:val="20"/>
        </w:rPr>
        <w:t xml:space="preserve"> 2005 (2005): 41–48.</w:t>
      </w:r>
      <w:proofErr w:type="gramEnd"/>
    </w:p>
    <w:p w:rsidR="00983C8C" w:rsidRDefault="00983C8C" w:rsidP="00012678">
      <w:pPr>
        <w:spacing w:beforeLines="1" w:afterLines="1" w:line="480" w:lineRule="auto"/>
        <w:jc w:val="both"/>
        <w:rPr>
          <w:rFonts w:ascii="Times New Roman" w:hAnsi="Times New Roman"/>
        </w:rPr>
      </w:pPr>
    </w:p>
    <w:p w:rsidR="00983C8C" w:rsidRDefault="00983C8C" w:rsidP="00012678">
      <w:pPr>
        <w:spacing w:beforeLines="1" w:afterLines="1" w:line="480" w:lineRule="auto"/>
        <w:jc w:val="both"/>
      </w:pPr>
      <w:commentRangeStart w:id="73"/>
      <w:r>
        <w:rPr>
          <w:rFonts w:ascii="Times New Roman" w:hAnsi="Times New Roman"/>
        </w:rPr>
        <w:t>Two or more HIV subtypes infecting a single patient create</w:t>
      </w:r>
      <w:commentRangeEnd w:id="73"/>
      <w:r w:rsidR="008654AC">
        <w:rPr>
          <w:rStyle w:val="CommentReference"/>
        </w:rPr>
        <w:commentReference w:id="73"/>
      </w:r>
      <w:r>
        <w:rPr>
          <w:rFonts w:ascii="Times New Roman" w:hAnsi="Times New Roman"/>
        </w:rPr>
        <w:t xml:space="preserve"> inter-subtype recombinant forms called “unique recombinant forms”  (</w:t>
      </w:r>
      <w:proofErr w:type="spellStart"/>
      <w:r>
        <w:rPr>
          <w:rFonts w:ascii="Times New Roman" w:hAnsi="Times New Roman"/>
        </w:rPr>
        <w:t>McCutchan</w:t>
      </w:r>
      <w:proofErr w:type="spellEnd"/>
      <w:r>
        <w:rPr>
          <w:rFonts w:ascii="Times New Roman" w:hAnsi="Times New Roman"/>
        </w:rPr>
        <w:t xml:space="preserve"> 2006). </w:t>
      </w:r>
      <w:commentRangeStart w:id="74"/>
      <w:r>
        <w:rPr>
          <w:rFonts w:ascii="Times New Roman" w:hAnsi="Times New Roman"/>
        </w:rPr>
        <w:t>Isolation and identification of unique recombinant form from at least three epidemiologically unlinked patients and characterized by full-length genome sequencing is designed as circulating recombinant forms (</w:t>
      </w:r>
      <w:proofErr w:type="spellStart"/>
      <w:r>
        <w:rPr>
          <w:rFonts w:ascii="Times New Roman" w:hAnsi="Times New Roman"/>
        </w:rPr>
        <w:t>CRFs</w:t>
      </w:r>
      <w:proofErr w:type="spellEnd"/>
      <w:r>
        <w:rPr>
          <w:rFonts w:ascii="Times New Roman" w:hAnsi="Times New Roman"/>
        </w:rPr>
        <w:t>)  (Los Alamos Laboratory [</w:t>
      </w:r>
      <w:r w:rsidR="00012678">
        <w:fldChar w:fldCharType="begin"/>
      </w:r>
      <w:r>
        <w:instrText xml:space="preserve"> HYPERLINK "http://www.hiv.lanl.gov/content/hiv-db/CRFs/CRFs.html" \t "_blank" </w:instrText>
      </w:r>
      <w:r w:rsidR="00012678">
        <w:fldChar w:fldCharType="separate"/>
      </w:r>
      <w:r>
        <w:rPr>
          <w:rStyle w:val="Hyperlink"/>
        </w:rPr>
        <w:t>http://www.hiv.lanl.gov/content/hiv-db/CRFs/CRFs.html</w:t>
      </w:r>
      <w:r w:rsidR="00012678">
        <w:fldChar w:fldCharType="end"/>
      </w:r>
      <w:r>
        <w:rPr>
          <w:rFonts w:ascii="Times New Roman" w:hAnsi="Times New Roman"/>
        </w:rPr>
        <w:t>])</w:t>
      </w:r>
      <w:commentRangeEnd w:id="74"/>
      <w:r w:rsidR="008654AC">
        <w:rPr>
          <w:rStyle w:val="CommentReference"/>
        </w:rPr>
        <w:commentReference w:id="74"/>
      </w:r>
      <w:r>
        <w:rPr>
          <w:rFonts w:ascii="Times New Roman" w:hAnsi="Times New Roman"/>
        </w:rPr>
        <w:t xml:space="preserve">. There are </w:t>
      </w:r>
      <w:commentRangeStart w:id="75"/>
      <w:r>
        <w:rPr>
          <w:rFonts w:ascii="Times New Roman" w:hAnsi="Times New Roman"/>
        </w:rPr>
        <w:t xml:space="preserve">huge </w:t>
      </w:r>
      <w:commentRangeEnd w:id="75"/>
      <w:r w:rsidR="00E66A3B">
        <w:rPr>
          <w:rStyle w:val="CommentReference"/>
        </w:rPr>
        <w:commentReference w:id="75"/>
      </w:r>
      <w:r>
        <w:rPr>
          <w:rFonts w:ascii="Times New Roman" w:hAnsi="Times New Roman"/>
        </w:rPr>
        <w:t xml:space="preserve">numbers of </w:t>
      </w:r>
      <w:proofErr w:type="spellStart"/>
      <w:r>
        <w:rPr>
          <w:rFonts w:ascii="Times New Roman" w:hAnsi="Times New Roman"/>
        </w:rPr>
        <w:t>CRFs</w:t>
      </w:r>
      <w:proofErr w:type="spellEnd"/>
      <w:r>
        <w:rPr>
          <w:rFonts w:ascii="Times New Roman" w:hAnsi="Times New Roman"/>
        </w:rPr>
        <w:t xml:space="preserve"> known; the most prevalent are CRF01_AG, CRF02_AG in West Africa and CRF01_AE in Southeast Asia. Country specific prevalent CRF may be different e.g. CRF01_AG in Nepal and India (</w:t>
      </w:r>
      <w:proofErr w:type="spellStart"/>
      <w:r>
        <w:rPr>
          <w:rFonts w:ascii="Times New Roman" w:hAnsi="Times New Roman"/>
        </w:rPr>
        <w:t>Shahid</w:t>
      </w:r>
      <w:proofErr w:type="spellEnd"/>
      <w:r>
        <w:rPr>
          <w:rFonts w:ascii="Times New Roman" w:hAnsi="Times New Roman"/>
        </w:rPr>
        <w:t xml:space="preserve"> et al 2011). All discovered </w:t>
      </w:r>
      <w:proofErr w:type="spellStart"/>
      <w:r>
        <w:rPr>
          <w:rFonts w:ascii="Times New Roman" w:hAnsi="Times New Roman"/>
        </w:rPr>
        <w:t>CRFs</w:t>
      </w:r>
      <w:proofErr w:type="spellEnd"/>
      <w:r>
        <w:rPr>
          <w:rFonts w:ascii="Times New Roman" w:hAnsi="Times New Roman"/>
        </w:rPr>
        <w:t xml:space="preserve"> are documented in </w:t>
      </w:r>
      <w:r w:rsidR="00012678">
        <w:fldChar w:fldCharType="begin"/>
      </w:r>
      <w:r>
        <w:instrText xml:space="preserve"> HYPERLINK "http://www.hiv.lanl.gov/content/hiv-db/CRFs/CRFs.html" \t "_blank" </w:instrText>
      </w:r>
      <w:r w:rsidR="00012678">
        <w:fldChar w:fldCharType="separate"/>
      </w:r>
      <w:r>
        <w:rPr>
          <w:rStyle w:val="Hyperlink"/>
        </w:rPr>
        <w:t>http://www.hiv.lanl.gov/content/hiv-db/CRFs/CRFs.html</w:t>
      </w:r>
      <w:r w:rsidR="00012678">
        <w:fldChar w:fldCharType="end"/>
      </w:r>
      <w:r>
        <w:t xml:space="preserve">. </w:t>
      </w:r>
    </w:p>
    <w:p w:rsidR="00983C8C" w:rsidRDefault="00983C8C" w:rsidP="00012678">
      <w:pPr>
        <w:spacing w:beforeLines="1" w:afterLines="1" w:line="480" w:lineRule="auto"/>
        <w:jc w:val="both"/>
      </w:pPr>
    </w:p>
    <w:p w:rsidR="00983C8C" w:rsidRPr="006A1600" w:rsidRDefault="00983C8C" w:rsidP="00012678">
      <w:pPr>
        <w:spacing w:beforeLines="1" w:afterLines="1" w:line="480" w:lineRule="auto"/>
        <w:jc w:val="both"/>
      </w:pPr>
      <w:commentRangeStart w:id="76"/>
      <w:r>
        <w:t>Unlike group M</w:t>
      </w:r>
      <w:commentRangeEnd w:id="76"/>
      <w:r w:rsidR="00E66A3B">
        <w:rPr>
          <w:rStyle w:val="CommentReference"/>
        </w:rPr>
        <w:commentReference w:id="76"/>
      </w:r>
      <w:r>
        <w:t>, group O is endemic and largely confined to certain geographical region of Cameroon and neighboring West Central African region; group O only represents a small minority of HIV-1 strain in the region (</w:t>
      </w:r>
      <w:proofErr w:type="spellStart"/>
      <w:r>
        <w:t>Peeters</w:t>
      </w:r>
      <w:proofErr w:type="spellEnd"/>
      <w:r>
        <w:t xml:space="preserve"> et al 1997, Jaffe and </w:t>
      </w:r>
      <w:proofErr w:type="spellStart"/>
      <w:r>
        <w:t>Schochetman</w:t>
      </w:r>
      <w:proofErr w:type="spellEnd"/>
      <w:r>
        <w:t xml:space="preserve"> 1998, </w:t>
      </w:r>
      <w:proofErr w:type="spellStart"/>
      <w:r>
        <w:t>Janssens</w:t>
      </w:r>
      <w:proofErr w:type="spellEnd"/>
      <w:r>
        <w:t xml:space="preserve"> et al 1999). Group N is also confined to Cameroon and is found in limited isolates only (Simon et al </w:t>
      </w:r>
      <w:commentRangeStart w:id="77"/>
      <w:r>
        <w:t>1998</w:t>
      </w:r>
      <w:commentRangeEnd w:id="77"/>
      <w:r w:rsidR="00E66A3B">
        <w:rPr>
          <w:rStyle w:val="CommentReference"/>
        </w:rPr>
        <w:commentReference w:id="77"/>
      </w:r>
      <w:r>
        <w:t>).</w:t>
      </w:r>
    </w:p>
    <w:p w:rsidR="00983C8C" w:rsidRDefault="00983C8C" w:rsidP="00012678">
      <w:pPr>
        <w:spacing w:beforeLines="1" w:afterLines="1" w:line="480" w:lineRule="auto"/>
        <w:jc w:val="both"/>
        <w:rPr>
          <w:rFonts w:ascii="Times New Roman" w:hAnsi="Times New Roman"/>
        </w:rPr>
      </w:pPr>
    </w:p>
    <w:p w:rsidR="002203E9" w:rsidRDefault="00983C8C" w:rsidP="00012678">
      <w:pPr>
        <w:spacing w:beforeLines="1" w:afterLines="1" w:line="480" w:lineRule="auto"/>
        <w:jc w:val="both"/>
        <w:rPr>
          <w:rFonts w:ascii="Times New Roman" w:hAnsi="Times New Roman"/>
        </w:rPr>
      </w:pPr>
      <w:r>
        <w:rPr>
          <w:rFonts w:ascii="Times New Roman" w:hAnsi="Times New Roman"/>
        </w:rPr>
        <w:t xml:space="preserve">HIV-2, first isolated from patients in West Africa, exhibits HIV-1 AIDS like symptoms but shows </w:t>
      </w:r>
      <w:proofErr w:type="spellStart"/>
      <w:r>
        <w:rPr>
          <w:rFonts w:ascii="Times New Roman" w:hAnsi="Times New Roman"/>
        </w:rPr>
        <w:t>seronegative</w:t>
      </w:r>
      <w:proofErr w:type="spellEnd"/>
      <w:r>
        <w:rPr>
          <w:rFonts w:ascii="Times New Roman" w:hAnsi="Times New Roman"/>
        </w:rPr>
        <w:t xml:space="preserve"> to HIV-1 assay (</w:t>
      </w:r>
      <w:proofErr w:type="spellStart"/>
      <w:r>
        <w:rPr>
          <w:rFonts w:ascii="Times New Roman" w:hAnsi="Times New Roman"/>
        </w:rPr>
        <w:t>Clavel</w:t>
      </w:r>
      <w:proofErr w:type="spellEnd"/>
      <w:r>
        <w:rPr>
          <w:rFonts w:ascii="Times New Roman" w:hAnsi="Times New Roman"/>
        </w:rPr>
        <w:t xml:space="preserve"> et al 1986</w:t>
      </w:r>
      <w:r w:rsidR="00D0334C">
        <w:rPr>
          <w:rFonts w:ascii="Times New Roman" w:hAnsi="Times New Roman"/>
        </w:rPr>
        <w:t xml:space="preserve">, </w:t>
      </w:r>
      <w:proofErr w:type="spellStart"/>
      <w:r w:rsidR="00D0334C">
        <w:rPr>
          <w:rFonts w:ascii="Times New Roman" w:hAnsi="Times New Roman"/>
        </w:rPr>
        <w:t>Clavel</w:t>
      </w:r>
      <w:proofErr w:type="spellEnd"/>
      <w:r>
        <w:rPr>
          <w:rFonts w:ascii="Times New Roman" w:hAnsi="Times New Roman"/>
        </w:rPr>
        <w:t xml:space="preserve"> et al 1987, Leys et al 1990, </w:t>
      </w:r>
      <w:proofErr w:type="spellStart"/>
      <w:r>
        <w:rPr>
          <w:rFonts w:ascii="Times New Roman" w:hAnsi="Times New Roman"/>
        </w:rPr>
        <w:t>Gao</w:t>
      </w:r>
      <w:proofErr w:type="spellEnd"/>
      <w:r>
        <w:rPr>
          <w:rFonts w:ascii="Times New Roman" w:hAnsi="Times New Roman"/>
        </w:rPr>
        <w:t xml:space="preserve"> et al 1992).  Both viruses exhibit significant similarity at genome level (</w:t>
      </w:r>
      <w:proofErr w:type="spellStart"/>
      <w:r>
        <w:rPr>
          <w:rFonts w:ascii="Times New Roman" w:hAnsi="Times New Roman"/>
        </w:rPr>
        <w:t>guyader</w:t>
      </w:r>
      <w:proofErr w:type="spellEnd"/>
      <w:r>
        <w:rPr>
          <w:rFonts w:ascii="Times New Roman" w:hAnsi="Times New Roman"/>
        </w:rPr>
        <w:t xml:space="preserve"> et al 1987). </w:t>
      </w:r>
    </w:p>
    <w:p w:rsidR="00983C8C" w:rsidRDefault="00983C8C" w:rsidP="00012678">
      <w:pPr>
        <w:spacing w:beforeLines="1" w:afterLines="1" w:line="480" w:lineRule="auto"/>
        <w:jc w:val="both"/>
        <w:rPr>
          <w:rFonts w:ascii="Times New Roman" w:hAnsi="Times New Roman"/>
        </w:rPr>
      </w:pPr>
    </w:p>
    <w:p w:rsidR="00983C8C" w:rsidRDefault="00983C8C" w:rsidP="00012678">
      <w:pPr>
        <w:spacing w:beforeLines="1" w:afterLines="1" w:line="480" w:lineRule="auto"/>
        <w:jc w:val="both"/>
        <w:rPr>
          <w:rFonts w:ascii="Times New Roman" w:hAnsi="Times New Roman"/>
        </w:rPr>
      </w:pPr>
      <w:r>
        <w:rPr>
          <w:rFonts w:ascii="Times New Roman" w:hAnsi="Times New Roman"/>
        </w:rPr>
        <w:t xml:space="preserve">HIV-2 is classified to epidemic subtypes (A, B) and non-epidemic subtypes (C, D, E, F) [Hahn et al 2000, </w:t>
      </w:r>
      <w:proofErr w:type="spellStart"/>
      <w:r>
        <w:rPr>
          <w:rFonts w:ascii="Times New Roman" w:hAnsi="Times New Roman"/>
        </w:rPr>
        <w:t>Tebit</w:t>
      </w:r>
      <w:proofErr w:type="spellEnd"/>
      <w:r>
        <w:rPr>
          <w:rFonts w:ascii="Times New Roman" w:hAnsi="Times New Roman"/>
        </w:rPr>
        <w:t xml:space="preserve"> et al 2007].  Researchers expect that HIV-2 subtypes are independent cross-species transmissions of SIV to human population, very much like HIV-1 groups [Hahn et al]. </w:t>
      </w:r>
      <w:proofErr w:type="spellStart"/>
      <w:r>
        <w:rPr>
          <w:rFonts w:ascii="Times New Roman" w:hAnsi="Times New Roman"/>
        </w:rPr>
        <w:t>Aguchi</w:t>
      </w:r>
      <w:proofErr w:type="spellEnd"/>
      <w:r>
        <w:rPr>
          <w:rFonts w:ascii="Times New Roman" w:hAnsi="Times New Roman"/>
        </w:rPr>
        <w:t xml:space="preserve"> et al [2000] suggested a new HIV-2 subtype G. Some researches are done on subtypes A and B (</w:t>
      </w:r>
      <w:proofErr w:type="spellStart"/>
      <w:r>
        <w:rPr>
          <w:rFonts w:ascii="Times New Roman" w:hAnsi="Times New Roman"/>
        </w:rPr>
        <w:t>Gao</w:t>
      </w:r>
      <w:proofErr w:type="spellEnd"/>
      <w:r>
        <w:rPr>
          <w:rFonts w:ascii="Times New Roman" w:hAnsi="Times New Roman"/>
        </w:rPr>
        <w:t xml:space="preserve"> et al 1994, Chen et al 1997, </w:t>
      </w:r>
      <w:proofErr w:type="spellStart"/>
      <w:r>
        <w:rPr>
          <w:rFonts w:ascii="Times New Roman" w:hAnsi="Times New Roman"/>
        </w:rPr>
        <w:t>Damond</w:t>
      </w:r>
      <w:proofErr w:type="spellEnd"/>
      <w:r>
        <w:rPr>
          <w:rFonts w:ascii="Times New Roman" w:hAnsi="Times New Roman"/>
        </w:rPr>
        <w:t xml:space="preserve"> et al 2001, </w:t>
      </w:r>
      <w:proofErr w:type="spellStart"/>
      <w:r>
        <w:rPr>
          <w:rFonts w:ascii="Times New Roman" w:hAnsi="Times New Roman"/>
        </w:rPr>
        <w:t>Damond</w:t>
      </w:r>
      <w:proofErr w:type="spellEnd"/>
      <w:r>
        <w:rPr>
          <w:rFonts w:ascii="Times New Roman" w:hAnsi="Times New Roman"/>
        </w:rPr>
        <w:t xml:space="preserve"> et al 2002, </w:t>
      </w:r>
      <w:proofErr w:type="spellStart"/>
      <w:r>
        <w:rPr>
          <w:rFonts w:ascii="Times New Roman" w:hAnsi="Times New Roman"/>
        </w:rPr>
        <w:t>Pieniazek</w:t>
      </w:r>
      <w:proofErr w:type="spellEnd"/>
      <w:r>
        <w:rPr>
          <w:rFonts w:ascii="Times New Roman" w:hAnsi="Times New Roman"/>
        </w:rPr>
        <w:t xml:space="preserve"> et al 2004,</w:t>
      </w:r>
      <w:r w:rsidR="00ED39B4">
        <w:rPr>
          <w:rFonts w:ascii="Times New Roman" w:hAnsi="Times New Roman"/>
        </w:rPr>
        <w:t xml:space="preserve"> Ishikawa et al 2004,</w:t>
      </w:r>
      <w:r>
        <w:rPr>
          <w:rFonts w:ascii="Times New Roman" w:hAnsi="Times New Roman"/>
        </w:rPr>
        <w:t xml:space="preserve"> </w:t>
      </w:r>
      <w:proofErr w:type="spellStart"/>
      <w:r>
        <w:rPr>
          <w:rFonts w:ascii="Times New Roman" w:hAnsi="Times New Roman"/>
        </w:rPr>
        <w:t>Tebit</w:t>
      </w:r>
      <w:proofErr w:type="spellEnd"/>
      <w:r>
        <w:rPr>
          <w:rFonts w:ascii="Times New Roman" w:hAnsi="Times New Roman"/>
        </w:rPr>
        <w:t xml:space="preserve"> et al 2007) and very little is known about the other subtypes.</w:t>
      </w:r>
      <w:r w:rsidR="008046BC">
        <w:rPr>
          <w:rFonts w:ascii="Times New Roman" w:hAnsi="Times New Roman"/>
        </w:rPr>
        <w:t xml:space="preserve"> Widely spread subtypes A and B have high chance co-infecting a single person. The first HIV-2 CRF reported was CRF01_AB, which is estimated to be recombined as between 1964 to 1973 [</w:t>
      </w:r>
      <w:proofErr w:type="spellStart"/>
      <w:r w:rsidR="008046BC">
        <w:rPr>
          <w:rFonts w:ascii="Times New Roman" w:hAnsi="Times New Roman"/>
        </w:rPr>
        <w:t>Iba</w:t>
      </w:r>
      <w:proofErr w:type="spellEnd"/>
      <w:r w:rsidR="008046BC">
        <w:rPr>
          <w:rFonts w:ascii="Times New Roman" w:hAnsi="Times New Roman"/>
        </w:rPr>
        <w:t xml:space="preserve"> et al 2010]. The discovery of the CRF01_AB outside of subtype A and B epidemic area shows that </w:t>
      </w:r>
      <w:r w:rsidR="00E14457">
        <w:rPr>
          <w:rFonts w:ascii="Times New Roman" w:hAnsi="Times New Roman"/>
        </w:rPr>
        <w:t>it is ongoing global spread [</w:t>
      </w:r>
      <w:proofErr w:type="spellStart"/>
      <w:r w:rsidR="00E14457">
        <w:rPr>
          <w:rFonts w:ascii="Times New Roman" w:hAnsi="Times New Roman"/>
        </w:rPr>
        <w:t>Iba</w:t>
      </w:r>
      <w:proofErr w:type="spellEnd"/>
      <w:r w:rsidR="00E14457">
        <w:rPr>
          <w:rFonts w:ascii="Times New Roman" w:hAnsi="Times New Roman"/>
        </w:rPr>
        <w:t xml:space="preserve"> et al </w:t>
      </w:r>
      <w:commentRangeStart w:id="78"/>
      <w:r w:rsidR="00E14457">
        <w:rPr>
          <w:rFonts w:ascii="Times New Roman" w:hAnsi="Times New Roman"/>
        </w:rPr>
        <w:t>2010</w:t>
      </w:r>
      <w:commentRangeEnd w:id="78"/>
      <w:r w:rsidR="00BB3BDE">
        <w:rPr>
          <w:rStyle w:val="CommentReference"/>
        </w:rPr>
        <w:commentReference w:id="78"/>
      </w:r>
      <w:r w:rsidR="00E14457">
        <w:rPr>
          <w:rFonts w:ascii="Times New Roman" w:hAnsi="Times New Roman"/>
        </w:rPr>
        <w:t>].</w:t>
      </w:r>
      <w:r w:rsidR="008046BC">
        <w:rPr>
          <w:rFonts w:ascii="Times New Roman" w:hAnsi="Times New Roman"/>
        </w:rPr>
        <w:t xml:space="preserve"> </w:t>
      </w:r>
    </w:p>
    <w:p w:rsidR="00983C8C" w:rsidRDefault="00983C8C" w:rsidP="00012678">
      <w:pPr>
        <w:spacing w:beforeLines="1" w:afterLines="1" w:line="480" w:lineRule="auto"/>
        <w:jc w:val="both"/>
        <w:rPr>
          <w:rFonts w:ascii="Times New Roman" w:hAnsi="Times New Roman"/>
        </w:rPr>
      </w:pPr>
    </w:p>
    <w:p w:rsidR="00843678" w:rsidRDefault="00633DD1" w:rsidP="00414D34">
      <w:pPr>
        <w:pStyle w:val="Heading3"/>
        <w:spacing w:line="480" w:lineRule="auto"/>
        <w:jc w:val="both"/>
      </w:pPr>
      <w:r>
        <w:t>Anti</w:t>
      </w:r>
      <w:r w:rsidR="00843678">
        <w:t xml:space="preserve"> retroviral drugs</w:t>
      </w:r>
      <w:r>
        <w:t xml:space="preserve"> and HIV treatment</w:t>
      </w:r>
    </w:p>
    <w:p w:rsidR="00633DD1" w:rsidRDefault="00633DD1" w:rsidP="00414D34">
      <w:pPr>
        <w:spacing w:line="480" w:lineRule="auto"/>
        <w:jc w:val="both"/>
      </w:pPr>
    </w:p>
    <w:p w:rsidR="00E65147" w:rsidRDefault="00D74585" w:rsidP="00414D34">
      <w:pPr>
        <w:spacing w:line="480" w:lineRule="auto"/>
        <w:jc w:val="both"/>
      </w:pPr>
      <w:r>
        <w:t xml:space="preserve">HIV infection can be confirmed using </w:t>
      </w:r>
      <w:r w:rsidR="00875799">
        <w:t>a</w:t>
      </w:r>
      <w:r>
        <w:t xml:space="preserve"> serological assay</w:t>
      </w:r>
      <w:r w:rsidR="004A6AA4">
        <w:t>s or antigen-antibody assays [</w:t>
      </w:r>
      <w:proofErr w:type="spellStart"/>
      <w:r w:rsidR="004A6AA4">
        <w:t>Laperche</w:t>
      </w:r>
      <w:proofErr w:type="spellEnd"/>
      <w:r w:rsidR="004A6AA4">
        <w:t xml:space="preserve"> et al 2012, Rosenberg et al 2012,</w:t>
      </w:r>
      <w:r w:rsidR="009D7AD0">
        <w:t xml:space="preserve"> Workman et al 2009, </w:t>
      </w:r>
      <w:proofErr w:type="spellStart"/>
      <w:r w:rsidR="00741F93">
        <w:t>Schupbach</w:t>
      </w:r>
      <w:proofErr w:type="spellEnd"/>
      <w:r w:rsidR="00741F93">
        <w:t xml:space="preserve"> et al 2006, Fox et al 2011, </w:t>
      </w:r>
      <w:proofErr w:type="spellStart"/>
      <w:r w:rsidR="009746FD">
        <w:t>Fiscus</w:t>
      </w:r>
      <w:proofErr w:type="spellEnd"/>
      <w:r w:rsidR="009746FD">
        <w:t xml:space="preserve"> et al 2007, </w:t>
      </w:r>
      <w:proofErr w:type="spellStart"/>
      <w:r w:rsidR="009746FD">
        <w:t>Pilcher</w:t>
      </w:r>
      <w:proofErr w:type="spellEnd"/>
      <w:r w:rsidR="009746FD">
        <w:t xml:space="preserve"> et al 2005</w:t>
      </w:r>
      <w:r w:rsidR="004A6AA4">
        <w:t xml:space="preserve">]. </w:t>
      </w:r>
      <w:r>
        <w:t>Upon HIV infection, the virus replicates very quick, destroying the host immune cells; and the patient has to undergo HIV treatment with the only available method, which is anti retroviral therapy (ART)</w:t>
      </w:r>
      <w:r w:rsidR="009746FD">
        <w:t xml:space="preserve"> [</w:t>
      </w:r>
      <w:proofErr w:type="spellStart"/>
      <w:r w:rsidR="009746FD">
        <w:t>Gilks</w:t>
      </w:r>
      <w:proofErr w:type="spellEnd"/>
      <w:r w:rsidR="009746FD">
        <w:t xml:space="preserve"> et al 2006]</w:t>
      </w:r>
      <w:r>
        <w:t>.</w:t>
      </w:r>
    </w:p>
    <w:p w:rsidR="00E65147" w:rsidRDefault="00E65147" w:rsidP="00414D34">
      <w:pPr>
        <w:spacing w:line="480" w:lineRule="auto"/>
        <w:jc w:val="both"/>
      </w:pPr>
    </w:p>
    <w:p w:rsidR="00047B55" w:rsidRDefault="00E65147" w:rsidP="002D7769">
      <w:pPr>
        <w:spacing w:line="480" w:lineRule="auto"/>
        <w:jc w:val="both"/>
      </w:pPr>
      <w:r>
        <w:t>The decision to start ART should depend on clinical, immunological and viral assessment of HIV in adults and adolescents [</w:t>
      </w:r>
      <w:proofErr w:type="spellStart"/>
      <w:r>
        <w:t>Gilks</w:t>
      </w:r>
      <w:proofErr w:type="spellEnd"/>
      <w:r>
        <w:t xml:space="preserve"> et al 2006].</w:t>
      </w:r>
      <w:r w:rsidR="00F62FEC">
        <w:t xml:space="preserve"> </w:t>
      </w:r>
      <w:r w:rsidR="00047B55">
        <w:t>Different parameters are checked to decide the ART treatment of a patient: CD4 cell count, pregnancy, co-infections</w:t>
      </w:r>
      <w:r w:rsidR="00D45C64">
        <w:t xml:space="preserve"> with other viruses (HBV, HCV) and bacteria (TB)</w:t>
      </w:r>
      <w:r w:rsidR="00047B55">
        <w:t xml:space="preserve">, plasma HIV RNA level, body weight etc. </w:t>
      </w:r>
      <w:r w:rsidR="00D45C64">
        <w:t xml:space="preserve">However, International AIDS Society-USA recommends ART initiation regardless of CD4 count, in resource limited settings without readily access to proper clinical facilities [Thomson et al 2010]. </w:t>
      </w:r>
      <w:r w:rsidR="00FA0582">
        <w:t>The scale-up of ART program in the past decade has emerged drug resistant HIV virus</w:t>
      </w:r>
      <w:r w:rsidR="002C6BAA">
        <w:t xml:space="preserve"> [</w:t>
      </w:r>
      <w:proofErr w:type="spellStart"/>
      <w:r w:rsidR="002C6BAA">
        <w:t>Boden</w:t>
      </w:r>
      <w:proofErr w:type="spellEnd"/>
      <w:r w:rsidR="002C6BAA">
        <w:t xml:space="preserve"> et al 1999]</w:t>
      </w:r>
      <w:r w:rsidR="00FA0582">
        <w:t xml:space="preserve"> circulating in the human population. The test for drug resistant HIV needs to be prioritized for the selection of drug regiment in ART [</w:t>
      </w:r>
      <w:r w:rsidR="005D15BC">
        <w:t>Hirsch et al 2000, Grant et al 2002, Hirsch et al 2003</w:t>
      </w:r>
      <w:r w:rsidR="007850FE">
        <w:t xml:space="preserve">, </w:t>
      </w:r>
      <w:proofErr w:type="spellStart"/>
      <w:r w:rsidR="007850FE">
        <w:t>Bansi</w:t>
      </w:r>
      <w:proofErr w:type="spellEnd"/>
      <w:r w:rsidR="007850FE">
        <w:t xml:space="preserve"> et al 2010]</w:t>
      </w:r>
      <w:r w:rsidR="00FA0582">
        <w:t xml:space="preserve">. </w:t>
      </w:r>
      <w:r w:rsidR="00D45C64">
        <w:t>A person starting ART must consider important factors like adherence to the therapy</w:t>
      </w:r>
      <w:r w:rsidR="007850FE">
        <w:t xml:space="preserve"> for life long</w:t>
      </w:r>
      <w:r w:rsidR="00D45C64">
        <w:t xml:space="preserve">, toxicity, </w:t>
      </w:r>
      <w:r w:rsidR="007850FE">
        <w:t xml:space="preserve">emergence of </w:t>
      </w:r>
      <w:r w:rsidR="00D45C64">
        <w:t>HIV drug resistance</w:t>
      </w:r>
      <w:r w:rsidR="007850FE">
        <w:t xml:space="preserve"> and subsequent change of drug regimen</w:t>
      </w:r>
      <w:r w:rsidR="00D45C64">
        <w:t xml:space="preserve">, drug interactions, the risk of viral transmission to uninfected healthy people etc [Thompson et al 2010]. </w:t>
      </w:r>
    </w:p>
    <w:p w:rsidR="00047B55" w:rsidRDefault="00047B55" w:rsidP="00414D34">
      <w:pPr>
        <w:spacing w:line="480" w:lineRule="auto"/>
        <w:jc w:val="both"/>
      </w:pPr>
    </w:p>
    <w:p w:rsidR="00B125E9" w:rsidRDefault="00042A21" w:rsidP="00414D34">
      <w:pPr>
        <w:spacing w:line="480" w:lineRule="auto"/>
        <w:jc w:val="both"/>
      </w:pPr>
      <w:r>
        <w:t xml:space="preserve">The initial ART drug regimen (first line therapy) </w:t>
      </w:r>
      <w:r w:rsidR="00B125E9">
        <w:t xml:space="preserve">has a combination of two </w:t>
      </w:r>
      <w:proofErr w:type="spellStart"/>
      <w:r w:rsidR="00B125E9">
        <w:t>Nonnucleoside</w:t>
      </w:r>
      <w:proofErr w:type="spellEnd"/>
      <w:r w:rsidR="00B125E9">
        <w:t xml:space="preserve"> Reverse Transcriptase Inhibitors (</w:t>
      </w:r>
      <w:proofErr w:type="spellStart"/>
      <w:r w:rsidR="00B125E9">
        <w:t>NRTIs</w:t>
      </w:r>
      <w:proofErr w:type="spellEnd"/>
      <w:r w:rsidR="00B125E9">
        <w:t>) and one Nucleoside and Nucleotide Reverse Transcriptase Inhibitors (</w:t>
      </w:r>
      <w:proofErr w:type="spellStart"/>
      <w:r w:rsidR="00B125E9">
        <w:t>NNRTIs</w:t>
      </w:r>
      <w:proofErr w:type="spellEnd"/>
      <w:r w:rsidR="00B125E9">
        <w:t xml:space="preserve">). Upon first line ART drug failure, second line ART is recommended, which consists of change in a drug from </w:t>
      </w:r>
      <w:proofErr w:type="spellStart"/>
      <w:r w:rsidR="00B125E9">
        <w:t>NRTIs</w:t>
      </w:r>
      <w:proofErr w:type="spellEnd"/>
      <w:r w:rsidR="00B125E9">
        <w:t xml:space="preserve"> class and addition of a drug from Protease Inhibitor drug class.</w:t>
      </w:r>
    </w:p>
    <w:p w:rsidR="00B125E9" w:rsidRDefault="00B125E9" w:rsidP="00414D34">
      <w:pPr>
        <w:spacing w:line="480" w:lineRule="auto"/>
        <w:jc w:val="both"/>
      </w:pPr>
    </w:p>
    <w:p w:rsidR="00B125E9" w:rsidRPr="00B125E9" w:rsidRDefault="00ED750A" w:rsidP="00414D34">
      <w:pPr>
        <w:spacing w:line="480" w:lineRule="auto"/>
        <w:jc w:val="both"/>
        <w:rPr>
          <w:b/>
        </w:rPr>
      </w:pPr>
      <w:r>
        <w:rPr>
          <w:b/>
        </w:rPr>
        <w:t>Nucleotide and Nucleos</w:t>
      </w:r>
      <w:r w:rsidR="00B125E9" w:rsidRPr="00B125E9">
        <w:rPr>
          <w:b/>
        </w:rPr>
        <w:t>ide Reverse Transcriptase Inhibitors (</w:t>
      </w:r>
      <w:proofErr w:type="spellStart"/>
      <w:r w:rsidR="00B125E9" w:rsidRPr="00B125E9">
        <w:rPr>
          <w:b/>
        </w:rPr>
        <w:t>NNRTIs</w:t>
      </w:r>
      <w:proofErr w:type="spellEnd"/>
      <w:r w:rsidR="00B125E9" w:rsidRPr="00B125E9">
        <w:rPr>
          <w:b/>
        </w:rPr>
        <w:t>)</w:t>
      </w:r>
    </w:p>
    <w:p w:rsidR="00B125E9" w:rsidRDefault="00B125E9" w:rsidP="00414D34">
      <w:pPr>
        <w:spacing w:line="480" w:lineRule="auto"/>
        <w:jc w:val="both"/>
      </w:pPr>
    </w:p>
    <w:p w:rsidR="000F574D" w:rsidRDefault="00B57897" w:rsidP="00414D34">
      <w:pPr>
        <w:spacing w:line="480" w:lineRule="auto"/>
        <w:jc w:val="both"/>
      </w:pPr>
      <w:proofErr w:type="spellStart"/>
      <w:r>
        <w:t>NNRTIs</w:t>
      </w:r>
      <w:proofErr w:type="spellEnd"/>
      <w:r>
        <w:t xml:space="preserve"> are highly HIV-1 reverse transcriptase selective drug, and ineffective against HIV-2 reverse transcriptase. </w:t>
      </w:r>
      <w:r w:rsidR="0064771F">
        <w:t>Three-dimensional structural information</w:t>
      </w:r>
      <w:r w:rsidR="00ED750A">
        <w:t xml:space="preserve"> of reverse transcriptase</w:t>
      </w:r>
      <w:r w:rsidR="0064771F">
        <w:t xml:space="preserve"> is the center for the development of </w:t>
      </w:r>
      <w:proofErr w:type="spellStart"/>
      <w:r w:rsidR="0064771F">
        <w:t>NNRTIs</w:t>
      </w:r>
      <w:proofErr w:type="spellEnd"/>
      <w:r w:rsidR="0064771F">
        <w:t xml:space="preserve"> drugs [</w:t>
      </w:r>
      <w:proofErr w:type="spellStart"/>
      <w:r w:rsidR="0064771F">
        <w:t>Ren</w:t>
      </w:r>
      <w:proofErr w:type="spellEnd"/>
      <w:r w:rsidR="0064771F">
        <w:t xml:space="preserve"> et al 1995, </w:t>
      </w:r>
      <w:proofErr w:type="spellStart"/>
      <w:r w:rsidR="0064771F">
        <w:t>Sarafianos</w:t>
      </w:r>
      <w:proofErr w:type="spellEnd"/>
      <w:r w:rsidR="0064771F">
        <w:t xml:space="preserve"> et al 2009]. </w:t>
      </w:r>
      <w:r>
        <w:t>The</w:t>
      </w:r>
      <w:r w:rsidR="00E30CD1">
        <w:t xml:space="preserve"> drugs in this class</w:t>
      </w:r>
      <w:r w:rsidR="00ED750A">
        <w:t xml:space="preserve">, bind at an </w:t>
      </w:r>
      <w:proofErr w:type="spellStart"/>
      <w:r w:rsidR="00ED750A">
        <w:t>allosteric</w:t>
      </w:r>
      <w:proofErr w:type="spellEnd"/>
      <w:r w:rsidR="00ED750A">
        <w:t xml:space="preserve"> site 10 </w:t>
      </w:r>
      <w:hyperlink r:id="rId13" w:history="1">
        <w:r w:rsidR="00ED750A" w:rsidRPr="00ED750A">
          <w:rPr>
            <w:rStyle w:val="Hyperlink"/>
            <w:color w:val="auto"/>
            <w:u w:val="none"/>
          </w:rPr>
          <w:t>Å</w:t>
        </w:r>
      </w:hyperlink>
      <w:r w:rsidR="00E30CD1">
        <w:t xml:space="preserve"> from polymerase active site of the</w:t>
      </w:r>
      <w:r>
        <w:t xml:space="preserve"> HIV-1 reverse transcriptase</w:t>
      </w:r>
      <w:r w:rsidR="00E30CD1">
        <w:t xml:space="preserve"> [</w:t>
      </w:r>
      <w:proofErr w:type="spellStart"/>
      <w:r w:rsidR="00E30CD1">
        <w:t>Kohlstaedt</w:t>
      </w:r>
      <w:proofErr w:type="spellEnd"/>
      <w:r w:rsidR="00E30CD1">
        <w:t xml:space="preserve"> et al 1992</w:t>
      </w:r>
      <w:r w:rsidR="00201F6E">
        <w:t xml:space="preserve">, </w:t>
      </w:r>
      <w:proofErr w:type="spellStart"/>
      <w:r w:rsidR="00201F6E">
        <w:t>Esnouf</w:t>
      </w:r>
      <w:proofErr w:type="spellEnd"/>
      <w:r w:rsidR="00201F6E">
        <w:t xml:space="preserve"> et al 1995, Ding et al 1995</w:t>
      </w:r>
      <w:r w:rsidR="00E30CD1">
        <w:t>]</w:t>
      </w:r>
      <w:r>
        <w:t>, close to substr</w:t>
      </w:r>
      <w:r w:rsidR="00194F9B">
        <w:t xml:space="preserve">ate-binding site. The binding induces </w:t>
      </w:r>
      <w:r w:rsidR="008868EC">
        <w:t>conformational</w:t>
      </w:r>
      <w:r w:rsidR="00194F9B">
        <w:t xml:space="preserve"> change in the enzyme, which </w:t>
      </w:r>
      <w:r w:rsidR="001E3E57">
        <w:t xml:space="preserve">distorts the catalytic </w:t>
      </w:r>
      <w:proofErr w:type="spellStart"/>
      <w:r w:rsidR="001E3E57">
        <w:t>aspartate</w:t>
      </w:r>
      <w:proofErr w:type="spellEnd"/>
      <w:r w:rsidR="001E3E57">
        <w:t xml:space="preserve"> triad and inhibits the</w:t>
      </w:r>
      <w:r w:rsidR="00194F9B">
        <w:t xml:space="preserve"> function of the enzyme</w:t>
      </w:r>
      <w:r w:rsidR="001E3E57">
        <w:t xml:space="preserve"> to convert RNA to cDNA</w:t>
      </w:r>
      <w:r w:rsidR="00194F9B">
        <w:t xml:space="preserve">. </w:t>
      </w:r>
      <w:proofErr w:type="gramStart"/>
      <w:r w:rsidR="00194F9B">
        <w:t>[</w:t>
      </w:r>
      <w:proofErr w:type="spellStart"/>
      <w:r w:rsidR="001E3E57">
        <w:t>Esnouf</w:t>
      </w:r>
      <w:proofErr w:type="spellEnd"/>
      <w:r w:rsidR="001E3E57">
        <w:t xml:space="preserve"> et al 1995, </w:t>
      </w:r>
      <w:proofErr w:type="spellStart"/>
      <w:r w:rsidR="00194F9B">
        <w:t>Balzarini</w:t>
      </w:r>
      <w:proofErr w:type="spellEnd"/>
      <w:r w:rsidR="00194F9B">
        <w:t xml:space="preserve"> 2004]</w:t>
      </w:r>
      <w:r w:rsidR="00600341">
        <w:t>.</w:t>
      </w:r>
      <w:proofErr w:type="gramEnd"/>
      <w:r w:rsidR="00600341">
        <w:t xml:space="preserve"> </w:t>
      </w:r>
      <w:proofErr w:type="spellStart"/>
      <w:r w:rsidR="00600341">
        <w:t>NNRTIs</w:t>
      </w:r>
      <w:proofErr w:type="spellEnd"/>
      <w:r w:rsidR="00600341">
        <w:t xml:space="preserve"> drug are administered along with other drugs in ART at the concentration lower than required to affect human cells [De </w:t>
      </w:r>
      <w:proofErr w:type="spellStart"/>
      <w:r w:rsidR="00600341">
        <w:t>Clercq</w:t>
      </w:r>
      <w:proofErr w:type="spellEnd"/>
      <w:r w:rsidR="00600341">
        <w:t xml:space="preserve"> 1996]</w:t>
      </w:r>
      <w:r w:rsidR="00C43A95">
        <w:t xml:space="preserve"> leading to non-toxicity</w:t>
      </w:r>
      <w:r w:rsidR="00600341">
        <w:t xml:space="preserve">. </w:t>
      </w:r>
      <w:proofErr w:type="spellStart"/>
      <w:r w:rsidR="00C43A95">
        <w:t>NNRTIs</w:t>
      </w:r>
      <w:proofErr w:type="spellEnd"/>
      <w:r w:rsidR="00C43A95">
        <w:t xml:space="preserve"> drugs </w:t>
      </w:r>
      <w:r w:rsidR="001B06E5">
        <w:t>from first generation have</w:t>
      </w:r>
      <w:r w:rsidR="00063CA9">
        <w:t xml:space="preserve"> inherent disadvantageous characteristics </w:t>
      </w:r>
      <w:r w:rsidR="001B06E5">
        <w:t xml:space="preserve">like cross-resistance and </w:t>
      </w:r>
      <w:r w:rsidR="00C43A95">
        <w:t>low genetic barrier</w:t>
      </w:r>
      <w:r w:rsidR="001B06E5">
        <w:t xml:space="preserve"> [Adams et al2010] </w:t>
      </w:r>
      <w:r w:rsidR="00C43A95">
        <w:t>as they easily select for mutant viral strain with several degrees of drug resistance [</w:t>
      </w:r>
      <w:proofErr w:type="spellStart"/>
      <w:r w:rsidR="00C43A95">
        <w:t>Balzarini</w:t>
      </w:r>
      <w:proofErr w:type="spellEnd"/>
      <w:r w:rsidR="00C43A95">
        <w:t xml:space="preserve"> 2004]. Low genetic barrier indicates that the virus with one or two mutations can easily escape the drug. High genetic barrier indicates many mutations are required for the virus to escape the drug. </w:t>
      </w:r>
      <w:proofErr w:type="spellStart"/>
      <w:r w:rsidR="00C43A95">
        <w:t>Nevirapine</w:t>
      </w:r>
      <w:proofErr w:type="spellEnd"/>
      <w:r w:rsidR="00C43A95">
        <w:t xml:space="preserve"> and </w:t>
      </w:r>
      <w:proofErr w:type="spellStart"/>
      <w:r w:rsidR="00C43A95">
        <w:t>delavirdine</w:t>
      </w:r>
      <w:proofErr w:type="spellEnd"/>
      <w:r w:rsidR="00C43A95">
        <w:t xml:space="preserve"> are first generation </w:t>
      </w:r>
      <w:proofErr w:type="spellStart"/>
      <w:r w:rsidR="00C43A95">
        <w:t>NNRTIs</w:t>
      </w:r>
      <w:proofErr w:type="spellEnd"/>
      <w:r w:rsidR="00C43A95">
        <w:t xml:space="preserve"> drugs that easily loose their inhibitory potential against mutant viral strains. </w:t>
      </w:r>
      <w:r w:rsidR="001B06E5">
        <w:t xml:space="preserve">This has limited the use of first generation </w:t>
      </w:r>
      <w:proofErr w:type="spellStart"/>
      <w:r w:rsidR="001B06E5">
        <w:t>NNRTIs</w:t>
      </w:r>
      <w:proofErr w:type="spellEnd"/>
      <w:r w:rsidR="001B06E5">
        <w:t xml:space="preserve"> in the future. </w:t>
      </w:r>
      <w:proofErr w:type="spellStart"/>
      <w:r w:rsidR="00063CA9">
        <w:t>Etravirine</w:t>
      </w:r>
      <w:proofErr w:type="spellEnd"/>
      <w:r w:rsidR="00063CA9">
        <w:t xml:space="preserve"> [</w:t>
      </w:r>
      <w:proofErr w:type="spellStart"/>
      <w:r w:rsidR="00063CA9">
        <w:t>MInuto</w:t>
      </w:r>
      <w:proofErr w:type="spellEnd"/>
      <w:r w:rsidR="00063CA9">
        <w:t xml:space="preserve"> and </w:t>
      </w:r>
      <w:proofErr w:type="spellStart"/>
      <w:r w:rsidR="00063CA9">
        <w:t>Haubrich</w:t>
      </w:r>
      <w:proofErr w:type="spellEnd"/>
      <w:r w:rsidR="00063CA9">
        <w:t xml:space="preserve"> 2009], </w:t>
      </w:r>
      <w:proofErr w:type="spellStart"/>
      <w:r w:rsidR="00C43A95">
        <w:t>Efavirenz</w:t>
      </w:r>
      <w:proofErr w:type="spellEnd"/>
      <w:r w:rsidR="00E30CD1">
        <w:t xml:space="preserve"> [</w:t>
      </w:r>
      <w:proofErr w:type="spellStart"/>
      <w:r w:rsidR="00E30CD1">
        <w:t>Ren</w:t>
      </w:r>
      <w:proofErr w:type="spellEnd"/>
      <w:r w:rsidR="00E30CD1">
        <w:t xml:space="preserve"> et al 2000]</w:t>
      </w:r>
      <w:r w:rsidR="00C43A95">
        <w:t xml:space="preserve">, </w:t>
      </w:r>
      <w:proofErr w:type="spellStart"/>
      <w:r w:rsidR="00C43A95">
        <w:t>capravirine</w:t>
      </w:r>
      <w:proofErr w:type="spellEnd"/>
      <w:r w:rsidR="00C43A95">
        <w:t xml:space="preserve"> </w:t>
      </w:r>
      <w:r w:rsidR="001E3E57">
        <w:t>[</w:t>
      </w:r>
      <w:proofErr w:type="spellStart"/>
      <w:r w:rsidR="001E3E57">
        <w:t>Gewurz</w:t>
      </w:r>
      <w:proofErr w:type="spellEnd"/>
      <w:r w:rsidR="001E3E57">
        <w:t xml:space="preserve"> et al 2004] </w:t>
      </w:r>
      <w:r w:rsidR="00C43A95">
        <w:t xml:space="preserve">and </w:t>
      </w:r>
      <w:proofErr w:type="spellStart"/>
      <w:r w:rsidR="00C43A95">
        <w:t>dapivirine</w:t>
      </w:r>
      <w:proofErr w:type="spellEnd"/>
      <w:r w:rsidR="00C43A95">
        <w:t xml:space="preserve"> </w:t>
      </w:r>
      <w:r w:rsidR="00E47194">
        <w:t xml:space="preserve"> [Fletcher et al 2009] </w:t>
      </w:r>
      <w:r w:rsidR="00C43A95">
        <w:t xml:space="preserve">are second generation </w:t>
      </w:r>
      <w:proofErr w:type="spellStart"/>
      <w:r w:rsidR="00C43A95">
        <w:t>NNRTIs</w:t>
      </w:r>
      <w:proofErr w:type="spellEnd"/>
      <w:r w:rsidR="00C43A95">
        <w:t xml:space="preserve"> with higher genetic barrier and </w:t>
      </w:r>
      <w:proofErr w:type="gramStart"/>
      <w:r w:rsidR="00C43A95">
        <w:t>requires</w:t>
      </w:r>
      <w:proofErr w:type="gramEnd"/>
      <w:r w:rsidR="00C43A95">
        <w:t xml:space="preserve"> a markedly longer time period to obta</w:t>
      </w:r>
      <w:r w:rsidR="001B06E5">
        <w:t>in significant resistance [</w:t>
      </w:r>
      <w:proofErr w:type="spellStart"/>
      <w:r w:rsidR="001970B6">
        <w:t>Ghosn</w:t>
      </w:r>
      <w:proofErr w:type="spellEnd"/>
      <w:r w:rsidR="001970B6">
        <w:t xml:space="preserve"> et al 2009</w:t>
      </w:r>
      <w:r w:rsidR="001B06E5">
        <w:t>Adams et al 2010].</w:t>
      </w:r>
    </w:p>
    <w:p w:rsidR="000F574D" w:rsidRDefault="000F574D" w:rsidP="00414D34">
      <w:pPr>
        <w:spacing w:line="480" w:lineRule="auto"/>
        <w:jc w:val="both"/>
      </w:pPr>
    </w:p>
    <w:p w:rsidR="00E47194" w:rsidRDefault="00E47194" w:rsidP="00414D34">
      <w:pPr>
        <w:spacing w:line="480" w:lineRule="auto"/>
        <w:jc w:val="both"/>
      </w:pPr>
    </w:p>
    <w:p w:rsidR="000F574D" w:rsidRDefault="000F574D" w:rsidP="000F574D">
      <w:r>
        <w:rPr>
          <w:noProof/>
          <w:lang w:eastAsia="en-US"/>
        </w:rPr>
        <w:drawing>
          <wp:inline distT="0" distB="0" distL="0" distR="0">
            <wp:extent cx="5243170" cy="4220870"/>
            <wp:effectExtent l="25400" t="0" r="0" b="0"/>
            <wp:docPr id="38" name="Picture 37" descr="NNRT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NRTIs.jpg"/>
                    <pic:cNvPicPr/>
                  </pic:nvPicPr>
                  <pic:blipFill>
                    <a:blip r:embed="rId14"/>
                    <a:stretch>
                      <a:fillRect/>
                    </a:stretch>
                  </pic:blipFill>
                  <pic:spPr>
                    <a:xfrm>
                      <a:off x="0" y="0"/>
                      <a:ext cx="5243170" cy="4220870"/>
                    </a:xfrm>
                    <a:prstGeom prst="rect">
                      <a:avLst/>
                    </a:prstGeom>
                  </pic:spPr>
                </pic:pic>
              </a:graphicData>
            </a:graphic>
          </wp:inline>
        </w:drawing>
      </w:r>
    </w:p>
    <w:p w:rsidR="000F574D" w:rsidRDefault="000F574D" w:rsidP="000F574D"/>
    <w:p w:rsidR="000F574D" w:rsidRPr="000F574D" w:rsidRDefault="000F574D" w:rsidP="000F574D">
      <w:pPr>
        <w:rPr>
          <w:rFonts w:ascii="Times" w:hAnsi="Times"/>
          <w:sz w:val="20"/>
          <w:szCs w:val="20"/>
        </w:rPr>
      </w:pPr>
      <w:r>
        <w:t xml:space="preserve">Figure: </w:t>
      </w:r>
      <w:r w:rsidR="000311A2">
        <w:t xml:space="preserve">Chemical structures of NNRTI molecules. Source: </w:t>
      </w:r>
      <w:proofErr w:type="spellStart"/>
      <w:r w:rsidRPr="000F574D">
        <w:rPr>
          <w:rFonts w:ascii="Times" w:hAnsi="Times"/>
          <w:sz w:val="20"/>
          <w:szCs w:val="20"/>
        </w:rPr>
        <w:t>Sarafianos</w:t>
      </w:r>
      <w:proofErr w:type="spellEnd"/>
      <w:r w:rsidRPr="000F574D">
        <w:rPr>
          <w:rFonts w:ascii="Times" w:hAnsi="Times"/>
          <w:sz w:val="20"/>
          <w:szCs w:val="20"/>
        </w:rPr>
        <w:t xml:space="preserve">, Stefan G., Bruno </w:t>
      </w:r>
      <w:proofErr w:type="spellStart"/>
      <w:r w:rsidRPr="000F574D">
        <w:rPr>
          <w:rFonts w:ascii="Times" w:hAnsi="Times"/>
          <w:sz w:val="20"/>
          <w:szCs w:val="20"/>
        </w:rPr>
        <w:t>Marchand</w:t>
      </w:r>
      <w:proofErr w:type="spellEnd"/>
      <w:r w:rsidRPr="000F574D">
        <w:rPr>
          <w:rFonts w:ascii="Times" w:hAnsi="Times"/>
          <w:sz w:val="20"/>
          <w:szCs w:val="20"/>
        </w:rPr>
        <w:t xml:space="preserve">, </w:t>
      </w:r>
      <w:proofErr w:type="spellStart"/>
      <w:r w:rsidRPr="000F574D">
        <w:rPr>
          <w:rFonts w:ascii="Times" w:hAnsi="Times"/>
          <w:sz w:val="20"/>
          <w:szCs w:val="20"/>
        </w:rPr>
        <w:t>Kalyan</w:t>
      </w:r>
      <w:proofErr w:type="spellEnd"/>
      <w:r w:rsidRPr="000F574D">
        <w:rPr>
          <w:rFonts w:ascii="Times" w:hAnsi="Times"/>
          <w:sz w:val="20"/>
          <w:szCs w:val="20"/>
        </w:rPr>
        <w:t xml:space="preserve"> Das, Daniel M. </w:t>
      </w:r>
      <w:proofErr w:type="spellStart"/>
      <w:r w:rsidRPr="000F574D">
        <w:rPr>
          <w:rFonts w:ascii="Times" w:hAnsi="Times"/>
          <w:sz w:val="20"/>
          <w:szCs w:val="20"/>
        </w:rPr>
        <w:t>Himmel</w:t>
      </w:r>
      <w:proofErr w:type="spellEnd"/>
      <w:r w:rsidRPr="000F574D">
        <w:rPr>
          <w:rFonts w:ascii="Times" w:hAnsi="Times"/>
          <w:sz w:val="20"/>
          <w:szCs w:val="20"/>
        </w:rPr>
        <w:t xml:space="preserve">, Michael A. </w:t>
      </w:r>
      <w:proofErr w:type="spellStart"/>
      <w:r w:rsidRPr="000F574D">
        <w:rPr>
          <w:rFonts w:ascii="Times" w:hAnsi="Times"/>
          <w:sz w:val="20"/>
          <w:szCs w:val="20"/>
        </w:rPr>
        <w:t>Parniak</w:t>
      </w:r>
      <w:proofErr w:type="spellEnd"/>
      <w:r w:rsidRPr="000F574D">
        <w:rPr>
          <w:rFonts w:ascii="Times" w:hAnsi="Times"/>
          <w:sz w:val="20"/>
          <w:szCs w:val="20"/>
        </w:rPr>
        <w:t xml:space="preserve">, Stephen H. Hughes, and Eddy Arnold. “Structure and Function of HIV-1 Reverse Transcriptase: Molecular Mechanisms of Polymerization and Inhibition.” </w:t>
      </w:r>
      <w:r w:rsidRPr="000F574D">
        <w:rPr>
          <w:rFonts w:ascii="Times" w:hAnsi="Times"/>
          <w:i/>
          <w:sz w:val="20"/>
          <w:szCs w:val="20"/>
        </w:rPr>
        <w:t>Journal of Molecular Biology</w:t>
      </w:r>
      <w:r w:rsidRPr="000F574D">
        <w:rPr>
          <w:rFonts w:ascii="Times" w:hAnsi="Times"/>
          <w:sz w:val="20"/>
          <w:szCs w:val="20"/>
        </w:rPr>
        <w:t xml:space="preserve"> 385, no. 3 (January 23, 2009): 693–713. </w:t>
      </w:r>
      <w:proofErr w:type="gramStart"/>
      <w:r w:rsidRPr="000F574D">
        <w:rPr>
          <w:rFonts w:ascii="Times" w:hAnsi="Times"/>
          <w:sz w:val="20"/>
          <w:szCs w:val="20"/>
        </w:rPr>
        <w:t>doi:10.1016</w:t>
      </w:r>
      <w:proofErr w:type="gramEnd"/>
      <w:r w:rsidRPr="000F574D">
        <w:rPr>
          <w:rFonts w:ascii="Times" w:hAnsi="Times"/>
          <w:sz w:val="20"/>
          <w:szCs w:val="20"/>
        </w:rPr>
        <w:t>/j.jmb.2008.10.071.</w:t>
      </w:r>
    </w:p>
    <w:p w:rsidR="00E47194" w:rsidRDefault="00E47194" w:rsidP="00414D34">
      <w:pPr>
        <w:spacing w:line="480" w:lineRule="auto"/>
        <w:jc w:val="both"/>
      </w:pPr>
    </w:p>
    <w:p w:rsidR="00047B55" w:rsidRPr="00E47194" w:rsidRDefault="00E47194" w:rsidP="00414D34">
      <w:pPr>
        <w:spacing w:line="480" w:lineRule="auto"/>
        <w:jc w:val="both"/>
        <w:rPr>
          <w:b/>
        </w:rPr>
      </w:pPr>
      <w:proofErr w:type="spellStart"/>
      <w:r w:rsidRPr="00E47194">
        <w:rPr>
          <w:b/>
        </w:rPr>
        <w:t>Nonnucleoside</w:t>
      </w:r>
      <w:proofErr w:type="spellEnd"/>
      <w:r w:rsidRPr="00E47194">
        <w:rPr>
          <w:b/>
        </w:rPr>
        <w:t xml:space="preserve"> Reverse Transcriptase Inhibitors</w:t>
      </w:r>
      <w:r w:rsidR="00726041">
        <w:rPr>
          <w:b/>
        </w:rPr>
        <w:t xml:space="preserve"> (</w:t>
      </w:r>
      <w:proofErr w:type="spellStart"/>
      <w:r w:rsidR="00726041">
        <w:rPr>
          <w:b/>
        </w:rPr>
        <w:t>NRTIs</w:t>
      </w:r>
      <w:proofErr w:type="spellEnd"/>
      <w:r w:rsidR="00726041">
        <w:rPr>
          <w:b/>
        </w:rPr>
        <w:t>)</w:t>
      </w:r>
    </w:p>
    <w:p w:rsidR="0064771F" w:rsidRDefault="0064771F" w:rsidP="00414D34">
      <w:pPr>
        <w:spacing w:line="480" w:lineRule="auto"/>
        <w:jc w:val="both"/>
      </w:pPr>
    </w:p>
    <w:p w:rsidR="000311A2" w:rsidRDefault="0064771F" w:rsidP="00414D34">
      <w:pPr>
        <w:spacing w:line="480" w:lineRule="auto"/>
        <w:jc w:val="both"/>
      </w:pPr>
      <w:r>
        <w:t>Reverse Transcriptase is the major target</w:t>
      </w:r>
      <w:r w:rsidR="001D1E15">
        <w:t xml:space="preserve"> enzyme</w:t>
      </w:r>
      <w:r>
        <w:t xml:space="preserve"> for the development of anti-AIDS drugs [</w:t>
      </w:r>
      <w:proofErr w:type="spellStart"/>
      <w:r>
        <w:t>Sarafianos</w:t>
      </w:r>
      <w:proofErr w:type="spellEnd"/>
      <w:r>
        <w:t xml:space="preserve"> et al 2004].</w:t>
      </w:r>
      <w:r w:rsidR="001D1E15">
        <w:t xml:space="preserve"> The enzyme produces cDNA from the viral template RNA. </w:t>
      </w:r>
      <w:r w:rsidR="005A6352">
        <w:t>Nucleoside Reverse Transcriptase Inhibitors (</w:t>
      </w:r>
      <w:proofErr w:type="spellStart"/>
      <w:r w:rsidR="005A6352">
        <w:t>NRTIs</w:t>
      </w:r>
      <w:proofErr w:type="spellEnd"/>
      <w:r w:rsidR="003440C8">
        <w:t xml:space="preserve">) are analogs of normal nucleotides but without 3’hydroxyl group. The drug is taken as </w:t>
      </w:r>
      <w:proofErr w:type="spellStart"/>
      <w:r w:rsidR="003440C8">
        <w:t>unphosphorylated</w:t>
      </w:r>
      <w:proofErr w:type="spellEnd"/>
      <w:r w:rsidR="003440C8">
        <w:t xml:space="preserve"> form, which </w:t>
      </w:r>
      <w:proofErr w:type="spellStart"/>
      <w:r w:rsidR="003440C8">
        <w:t>cytokinases</w:t>
      </w:r>
      <w:proofErr w:type="spellEnd"/>
      <w:r w:rsidR="003440C8">
        <w:t xml:space="preserve"> </w:t>
      </w:r>
      <w:proofErr w:type="spellStart"/>
      <w:r w:rsidR="003440C8">
        <w:t>phosphorylates</w:t>
      </w:r>
      <w:proofErr w:type="spellEnd"/>
      <w:r w:rsidR="003440C8">
        <w:t xml:space="preserve"> to form 5’ </w:t>
      </w:r>
      <w:proofErr w:type="spellStart"/>
      <w:r w:rsidR="003440C8">
        <w:t>triophosphates</w:t>
      </w:r>
      <w:proofErr w:type="spellEnd"/>
      <w:r w:rsidR="003440C8">
        <w:t xml:space="preserve"> [</w:t>
      </w:r>
      <w:r w:rsidR="00A237AC">
        <w:t xml:space="preserve">De </w:t>
      </w:r>
      <w:proofErr w:type="spellStart"/>
      <w:r w:rsidR="00A237AC">
        <w:t>Clarcq</w:t>
      </w:r>
      <w:proofErr w:type="spellEnd"/>
      <w:r w:rsidR="00A237AC">
        <w:t xml:space="preserve"> 2002, </w:t>
      </w:r>
      <w:proofErr w:type="spellStart"/>
      <w:r w:rsidR="00A237AC">
        <w:t>Ilina</w:t>
      </w:r>
      <w:proofErr w:type="spellEnd"/>
      <w:r w:rsidR="00A237AC">
        <w:t xml:space="preserve"> and </w:t>
      </w:r>
      <w:proofErr w:type="spellStart"/>
      <w:r w:rsidR="00A237AC">
        <w:t>Parniak</w:t>
      </w:r>
      <w:proofErr w:type="spellEnd"/>
      <w:r w:rsidR="00A237AC">
        <w:t xml:space="preserve"> 2008</w:t>
      </w:r>
      <w:r w:rsidR="003440C8">
        <w:t xml:space="preserve">]. It </w:t>
      </w:r>
      <w:r w:rsidR="005A6352">
        <w:t xml:space="preserve">leads to incomplete termination of cDNA synthesis and are the major anti retroviral drugs </w:t>
      </w:r>
      <w:r w:rsidR="00840A20">
        <w:t xml:space="preserve">in ART regimen </w:t>
      </w:r>
      <w:r w:rsidR="005A6352">
        <w:t>available</w:t>
      </w:r>
      <w:r w:rsidR="00840A20">
        <w:t xml:space="preserve"> in clinics. </w:t>
      </w:r>
      <w:r w:rsidR="005A6352">
        <w:t xml:space="preserve"> </w:t>
      </w:r>
      <w:r w:rsidR="00E53F14">
        <w:t>Reverse transcriptase possesses two characteristics</w:t>
      </w:r>
      <w:r w:rsidR="00726041">
        <w:t xml:space="preserve"> that provide resistance to </w:t>
      </w:r>
      <w:proofErr w:type="spellStart"/>
      <w:r w:rsidR="00726041">
        <w:t>NRTIs</w:t>
      </w:r>
      <w:proofErr w:type="spellEnd"/>
      <w:r w:rsidR="00E53F14">
        <w:t>: hydrolytic excision of nucleotide (primer-unblocking) blocking DNA synthesis (</w:t>
      </w:r>
      <w:proofErr w:type="spellStart"/>
      <w:r w:rsidR="00E53F14">
        <w:t>Arion</w:t>
      </w:r>
      <w:proofErr w:type="spellEnd"/>
      <w:r w:rsidR="00E53F14">
        <w:t xml:space="preserve"> et al 1998, Meyer et al 1999) and</w:t>
      </w:r>
      <w:r w:rsidR="00824602">
        <w:t xml:space="preserve"> </w:t>
      </w:r>
      <w:r w:rsidR="00283676">
        <w:t xml:space="preserve">dynamic copy choice that </w:t>
      </w:r>
      <w:r w:rsidR="005A6352">
        <w:t>is switching</w:t>
      </w:r>
      <w:r w:rsidR="00283676">
        <w:t xml:space="preserve"> of the </w:t>
      </w:r>
      <w:r w:rsidR="002715EF">
        <w:t>template RNA [</w:t>
      </w:r>
      <w:proofErr w:type="spellStart"/>
      <w:r w:rsidR="002715EF">
        <w:t>Svarovskaia</w:t>
      </w:r>
      <w:proofErr w:type="spellEnd"/>
      <w:r w:rsidR="002715EF">
        <w:t xml:space="preserve"> et al 200, </w:t>
      </w:r>
      <w:proofErr w:type="spellStart"/>
      <w:r w:rsidR="002715EF">
        <w:t>Nikolenko</w:t>
      </w:r>
      <w:proofErr w:type="spellEnd"/>
      <w:r w:rsidR="002715EF">
        <w:t xml:space="preserve"> et al 2004]</w:t>
      </w:r>
      <w:r w:rsidR="001E7867">
        <w:t xml:space="preserve"> while generating</w:t>
      </w:r>
      <w:r w:rsidR="00283676">
        <w:t xml:space="preserve"> cDNA</w:t>
      </w:r>
      <w:r w:rsidR="002715EF">
        <w:t>. There exists equilibrium between the rates of DNA synthesis and RNA degradation, which determines the template switching.</w:t>
      </w:r>
      <w:r w:rsidR="00BB3EB7">
        <w:t xml:space="preserve"> The presence of </w:t>
      </w:r>
      <w:proofErr w:type="spellStart"/>
      <w:r w:rsidR="00BB3EB7">
        <w:t>NRTIs</w:t>
      </w:r>
      <w:proofErr w:type="spellEnd"/>
      <w:r w:rsidR="00BB3EB7">
        <w:t xml:space="preserve"> drugs terminates the DNA synthesis chain, breaking the equilibrium and increasing template switching. </w:t>
      </w:r>
      <w:proofErr w:type="spellStart"/>
      <w:r w:rsidR="00A150F6">
        <w:t>RNaseH</w:t>
      </w:r>
      <w:proofErr w:type="spellEnd"/>
      <w:r w:rsidR="00A150F6">
        <w:t xml:space="preserve"> degrades the viral RNA once the DNA synthesis stops; this leads to </w:t>
      </w:r>
      <w:r w:rsidR="008868EC">
        <w:t xml:space="preserve">dissociation of </w:t>
      </w:r>
      <w:r w:rsidR="00A150F6">
        <w:t xml:space="preserve">template </w:t>
      </w:r>
      <w:r w:rsidR="008868EC">
        <w:t xml:space="preserve">RNA </w:t>
      </w:r>
      <w:r w:rsidR="00A150F6">
        <w:t>and synthesized strand, terminating HIV-1 replication [</w:t>
      </w:r>
      <w:proofErr w:type="spellStart"/>
      <w:r w:rsidR="00A150F6">
        <w:t>Nikolenko</w:t>
      </w:r>
      <w:proofErr w:type="spellEnd"/>
      <w:r w:rsidR="00A150F6">
        <w:t xml:space="preserve"> et al 2004].  Researchers [</w:t>
      </w:r>
      <w:proofErr w:type="spellStart"/>
      <w:r w:rsidR="00A150F6">
        <w:t>Nikolenko</w:t>
      </w:r>
      <w:proofErr w:type="spellEnd"/>
      <w:r w:rsidR="00A150F6">
        <w:t xml:space="preserve"> et al 2004] postulated that reverse transcriptase has property to excise an incorporated </w:t>
      </w:r>
      <w:r w:rsidR="00B2254F">
        <w:t>NRTI and</w:t>
      </w:r>
      <w:r w:rsidR="00A150F6">
        <w:t xml:space="preserve"> resume the DNA synthesis and subsequent RNA degradation by </w:t>
      </w:r>
      <w:proofErr w:type="spellStart"/>
      <w:r w:rsidR="00A150F6">
        <w:t>RNaseH</w:t>
      </w:r>
      <w:proofErr w:type="spellEnd"/>
      <w:r w:rsidR="00A150F6">
        <w:t>.</w:t>
      </w:r>
      <w:r w:rsidR="00B2254F">
        <w:t xml:space="preserve"> For e.g. </w:t>
      </w:r>
      <w:r w:rsidR="00283676">
        <w:t xml:space="preserve">NRTI drug </w:t>
      </w:r>
      <w:r w:rsidR="005A6352">
        <w:t>3′-azido-3′-deoxythymidine (AZT)</w:t>
      </w:r>
      <w:r w:rsidR="00B2254F">
        <w:t xml:space="preserve"> related mutation in reverse transcriptase increases the rate of AZT excision allowing the continuation of DNA synthesis and RNA degradation at the end.</w:t>
      </w:r>
      <w:r w:rsidR="0076314D">
        <w:t xml:space="preserve"> Mutation in </w:t>
      </w:r>
      <w:proofErr w:type="spellStart"/>
      <w:r w:rsidR="0076314D">
        <w:t>RNaseH</w:t>
      </w:r>
      <w:proofErr w:type="spellEnd"/>
      <w:r w:rsidR="0076314D">
        <w:t xml:space="preserve"> leads to delay in RNA degradation and reverse transcriptase gets more time to excise the incorporated NRTI and resume DNA synthesis. Mutation in </w:t>
      </w:r>
      <w:proofErr w:type="spellStart"/>
      <w:r w:rsidR="0076314D">
        <w:t>RNaseH</w:t>
      </w:r>
      <w:proofErr w:type="spellEnd"/>
      <w:r w:rsidR="0076314D">
        <w:t xml:space="preserve"> gives the virus </w:t>
      </w:r>
      <w:r w:rsidR="005A6352">
        <w:t xml:space="preserve">resistance to AZT and </w:t>
      </w:r>
      <w:proofErr w:type="spellStart"/>
      <w:r w:rsidR="005A6352">
        <w:t>Stavudine</w:t>
      </w:r>
      <w:proofErr w:type="spellEnd"/>
      <w:r w:rsidR="005A6352">
        <w:t>/</w:t>
      </w:r>
      <w:r w:rsidR="005A6352" w:rsidRPr="005A6352">
        <w:t xml:space="preserve"> </w:t>
      </w:r>
      <w:r w:rsidR="005A6352">
        <w:t>2,3-didehydro-2</w:t>
      </w:r>
      <w:proofErr w:type="gramStart"/>
      <w:r w:rsidR="005A6352">
        <w:t>,3</w:t>
      </w:r>
      <w:proofErr w:type="gramEnd"/>
      <w:r w:rsidR="005A6352">
        <w:t>-dideoxythymidine</w:t>
      </w:r>
      <w:r w:rsidR="003440C8">
        <w:t>(d4T) drugs but  not to EFV and 3TC [</w:t>
      </w:r>
      <w:proofErr w:type="spellStart"/>
      <w:r w:rsidR="003440C8">
        <w:t>Nikolenko</w:t>
      </w:r>
      <w:proofErr w:type="spellEnd"/>
      <w:r w:rsidR="003440C8">
        <w:t xml:space="preserve"> et al 2004].</w:t>
      </w:r>
    </w:p>
    <w:p w:rsidR="00047B55" w:rsidRDefault="000311A2" w:rsidP="00414D34">
      <w:pPr>
        <w:spacing w:line="480" w:lineRule="auto"/>
        <w:jc w:val="both"/>
      </w:pPr>
      <w:r>
        <w:rPr>
          <w:noProof/>
          <w:lang w:eastAsia="en-US"/>
        </w:rPr>
        <w:drawing>
          <wp:inline distT="0" distB="0" distL="0" distR="0">
            <wp:extent cx="4696358" cy="3498494"/>
            <wp:effectExtent l="25400" t="0" r="2642" b="0"/>
            <wp:docPr id="39" name="Picture 38" descr="NRT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TIs.jpg"/>
                    <pic:cNvPicPr/>
                  </pic:nvPicPr>
                  <pic:blipFill>
                    <a:blip r:embed="rId15"/>
                    <a:stretch>
                      <a:fillRect/>
                    </a:stretch>
                  </pic:blipFill>
                  <pic:spPr>
                    <a:xfrm>
                      <a:off x="0" y="0"/>
                      <a:ext cx="4696358" cy="3498494"/>
                    </a:xfrm>
                    <a:prstGeom prst="rect">
                      <a:avLst/>
                    </a:prstGeom>
                  </pic:spPr>
                </pic:pic>
              </a:graphicData>
            </a:graphic>
          </wp:inline>
        </w:drawing>
      </w:r>
    </w:p>
    <w:p w:rsidR="000311A2" w:rsidRDefault="000311A2" w:rsidP="00414D34">
      <w:pPr>
        <w:spacing w:line="480" w:lineRule="auto"/>
        <w:jc w:val="both"/>
      </w:pPr>
    </w:p>
    <w:p w:rsidR="000311A2" w:rsidRPr="000311A2" w:rsidRDefault="000311A2" w:rsidP="000311A2">
      <w:pPr>
        <w:jc w:val="both"/>
        <w:rPr>
          <w:rFonts w:ascii="Times" w:hAnsi="Times"/>
          <w:sz w:val="20"/>
          <w:szCs w:val="20"/>
        </w:rPr>
      </w:pPr>
      <w:r>
        <w:t xml:space="preserve">Figure: Chemical structures of NRTI molecules. Source: </w:t>
      </w:r>
      <w:proofErr w:type="spellStart"/>
      <w:r w:rsidRPr="000311A2">
        <w:rPr>
          <w:rFonts w:ascii="Times" w:hAnsi="Times"/>
          <w:sz w:val="20"/>
          <w:szCs w:val="20"/>
        </w:rPr>
        <w:t>Sarafianos</w:t>
      </w:r>
      <w:proofErr w:type="spellEnd"/>
      <w:r w:rsidRPr="000311A2">
        <w:rPr>
          <w:rFonts w:ascii="Times" w:hAnsi="Times"/>
          <w:sz w:val="20"/>
          <w:szCs w:val="20"/>
        </w:rPr>
        <w:t xml:space="preserve">, Stefan G., Bruno </w:t>
      </w:r>
      <w:proofErr w:type="spellStart"/>
      <w:r w:rsidRPr="000311A2">
        <w:rPr>
          <w:rFonts w:ascii="Times" w:hAnsi="Times"/>
          <w:sz w:val="20"/>
          <w:szCs w:val="20"/>
        </w:rPr>
        <w:t>Marchand</w:t>
      </w:r>
      <w:proofErr w:type="spellEnd"/>
      <w:r w:rsidRPr="000311A2">
        <w:rPr>
          <w:rFonts w:ascii="Times" w:hAnsi="Times"/>
          <w:sz w:val="20"/>
          <w:szCs w:val="20"/>
        </w:rPr>
        <w:t xml:space="preserve">, </w:t>
      </w:r>
      <w:proofErr w:type="spellStart"/>
      <w:r w:rsidRPr="000311A2">
        <w:rPr>
          <w:rFonts w:ascii="Times" w:hAnsi="Times"/>
          <w:sz w:val="20"/>
          <w:szCs w:val="20"/>
        </w:rPr>
        <w:t>Kalyan</w:t>
      </w:r>
      <w:proofErr w:type="spellEnd"/>
      <w:r w:rsidRPr="000311A2">
        <w:rPr>
          <w:rFonts w:ascii="Times" w:hAnsi="Times"/>
          <w:sz w:val="20"/>
          <w:szCs w:val="20"/>
        </w:rPr>
        <w:t xml:space="preserve"> Das, Daniel M. </w:t>
      </w:r>
      <w:proofErr w:type="spellStart"/>
      <w:r w:rsidRPr="000311A2">
        <w:rPr>
          <w:rFonts w:ascii="Times" w:hAnsi="Times"/>
          <w:sz w:val="20"/>
          <w:szCs w:val="20"/>
        </w:rPr>
        <w:t>Himmel</w:t>
      </w:r>
      <w:proofErr w:type="spellEnd"/>
      <w:r w:rsidRPr="000311A2">
        <w:rPr>
          <w:rFonts w:ascii="Times" w:hAnsi="Times"/>
          <w:sz w:val="20"/>
          <w:szCs w:val="20"/>
        </w:rPr>
        <w:t xml:space="preserve">, Michael A. </w:t>
      </w:r>
      <w:proofErr w:type="spellStart"/>
      <w:r w:rsidRPr="000311A2">
        <w:rPr>
          <w:rFonts w:ascii="Times" w:hAnsi="Times"/>
          <w:sz w:val="20"/>
          <w:szCs w:val="20"/>
        </w:rPr>
        <w:t>Parniak</w:t>
      </w:r>
      <w:proofErr w:type="spellEnd"/>
      <w:r w:rsidRPr="000311A2">
        <w:rPr>
          <w:rFonts w:ascii="Times" w:hAnsi="Times"/>
          <w:sz w:val="20"/>
          <w:szCs w:val="20"/>
        </w:rPr>
        <w:t xml:space="preserve">, Stephen H. Hughes, and Eddy Arnold. “Structure and Function of HIV-1 Reverse Transcriptase: Molecular Mechanisms of Polymerization and Inhibition.” </w:t>
      </w:r>
      <w:r w:rsidRPr="000311A2">
        <w:rPr>
          <w:rFonts w:ascii="Times" w:hAnsi="Times"/>
          <w:i/>
          <w:sz w:val="20"/>
          <w:szCs w:val="20"/>
        </w:rPr>
        <w:t>Journal of Molecular Biology</w:t>
      </w:r>
      <w:r w:rsidRPr="000311A2">
        <w:rPr>
          <w:rFonts w:ascii="Times" w:hAnsi="Times"/>
          <w:sz w:val="20"/>
          <w:szCs w:val="20"/>
        </w:rPr>
        <w:t xml:space="preserve"> 385, no. 3 (January 23, 2009): 693–713. </w:t>
      </w:r>
      <w:proofErr w:type="gramStart"/>
      <w:r w:rsidRPr="000311A2">
        <w:rPr>
          <w:rFonts w:ascii="Times" w:hAnsi="Times"/>
          <w:sz w:val="20"/>
          <w:szCs w:val="20"/>
        </w:rPr>
        <w:t>doi:10.1016</w:t>
      </w:r>
      <w:proofErr w:type="gramEnd"/>
      <w:r w:rsidRPr="000311A2">
        <w:rPr>
          <w:rFonts w:ascii="Times" w:hAnsi="Times"/>
          <w:sz w:val="20"/>
          <w:szCs w:val="20"/>
        </w:rPr>
        <w:t>/j.jmb.2008.10.071.</w:t>
      </w:r>
    </w:p>
    <w:p w:rsidR="00047B55" w:rsidRDefault="00047B55" w:rsidP="00414D34">
      <w:pPr>
        <w:spacing w:line="480" w:lineRule="auto"/>
        <w:jc w:val="both"/>
      </w:pPr>
    </w:p>
    <w:p w:rsidR="009E0816" w:rsidRPr="005C758E" w:rsidRDefault="006B4B23" w:rsidP="00414D34">
      <w:pPr>
        <w:spacing w:line="480" w:lineRule="auto"/>
        <w:jc w:val="both"/>
        <w:rPr>
          <w:b/>
        </w:rPr>
      </w:pPr>
      <w:r w:rsidRPr="009E0816">
        <w:rPr>
          <w:b/>
        </w:rPr>
        <w:t>Protease Inhibitors</w:t>
      </w:r>
      <w:r w:rsidR="00726041">
        <w:rPr>
          <w:b/>
        </w:rPr>
        <w:t xml:space="preserve"> (PR)</w:t>
      </w:r>
    </w:p>
    <w:p w:rsidR="00A927CB" w:rsidRDefault="009E0816" w:rsidP="00414D34">
      <w:pPr>
        <w:spacing w:line="480" w:lineRule="auto"/>
        <w:jc w:val="both"/>
      </w:pPr>
      <w:r>
        <w:t xml:space="preserve">HIV protease enzyme mediates the maturation of newly formed HIV particles by </w:t>
      </w:r>
      <w:r w:rsidR="00051D69">
        <w:t xml:space="preserve">proteolytic cleavage of </w:t>
      </w:r>
      <w:r>
        <w:t>gag and gag-</w:t>
      </w:r>
      <w:proofErr w:type="spellStart"/>
      <w:r>
        <w:t>pol</w:t>
      </w:r>
      <w:proofErr w:type="spellEnd"/>
      <w:r>
        <w:t xml:space="preserve"> </w:t>
      </w:r>
      <w:r w:rsidR="002D21BB">
        <w:t>precursors</w:t>
      </w:r>
      <w:r w:rsidR="00A71330">
        <w:t xml:space="preserve"> [Kohl et al 1988]</w:t>
      </w:r>
      <w:r w:rsidR="002D21BB">
        <w:t xml:space="preserve">. </w:t>
      </w:r>
      <w:r w:rsidR="008868EC">
        <w:t>Protease</w:t>
      </w:r>
      <w:r w:rsidR="006B696D">
        <w:t xml:space="preserve"> is a logical target for the treatment of HIV infection. I</w:t>
      </w:r>
      <w:r>
        <w:t xml:space="preserve">nhibition of the enzyme function could stop the </w:t>
      </w:r>
      <w:r w:rsidR="006B696D">
        <w:t xml:space="preserve">formation of new virus progenies. </w:t>
      </w:r>
      <w:r>
        <w:t xml:space="preserve"> </w:t>
      </w:r>
      <w:r w:rsidR="006B696D">
        <w:t xml:space="preserve">The </w:t>
      </w:r>
      <w:r w:rsidR="00051D69">
        <w:t>detail knowledge of protease function and its three-dimensional structure has opened numerous approaches to</w:t>
      </w:r>
      <w:r w:rsidR="005F09D5">
        <w:t xml:space="preserve"> rational design of inhibitors.</w:t>
      </w:r>
      <w:r w:rsidR="00A71330">
        <w:t xml:space="preserve"> Protease inhibitors are designed to bind specifically to the virus protease</w:t>
      </w:r>
      <w:r w:rsidR="00FE1D60">
        <w:t xml:space="preserve"> with high affinity although they occupy more space than the natural substrates [</w:t>
      </w:r>
      <w:proofErr w:type="spellStart"/>
      <w:r w:rsidR="00FE1D60">
        <w:t>Wensing</w:t>
      </w:r>
      <w:proofErr w:type="spellEnd"/>
      <w:r w:rsidR="00FE1D60">
        <w:t xml:space="preserve"> et al 2010]. There are nine protease inhibitors approved for clinical use: </w:t>
      </w:r>
      <w:proofErr w:type="spellStart"/>
      <w:r w:rsidR="00FE1D60">
        <w:t>amprenavir</w:t>
      </w:r>
      <w:proofErr w:type="spellEnd"/>
      <w:r w:rsidR="00FE1D60">
        <w:t xml:space="preserve">, </w:t>
      </w:r>
      <w:proofErr w:type="spellStart"/>
      <w:r w:rsidR="00FE1D60">
        <w:t>lopinavir</w:t>
      </w:r>
      <w:proofErr w:type="spellEnd"/>
      <w:r w:rsidR="00FE1D60">
        <w:t xml:space="preserve">, </w:t>
      </w:r>
      <w:proofErr w:type="spellStart"/>
      <w:r w:rsidR="00FE1D60">
        <w:t>atazanavir</w:t>
      </w:r>
      <w:proofErr w:type="spellEnd"/>
      <w:r w:rsidR="00FE1D60">
        <w:t xml:space="preserve">, </w:t>
      </w:r>
      <w:proofErr w:type="spellStart"/>
      <w:r w:rsidR="00FE1D60">
        <w:t>tipranavir</w:t>
      </w:r>
      <w:proofErr w:type="spellEnd"/>
      <w:r w:rsidR="00FE1D60">
        <w:t xml:space="preserve">, </w:t>
      </w:r>
      <w:proofErr w:type="spellStart"/>
      <w:r w:rsidR="00FE1D60">
        <w:t>darunavir</w:t>
      </w:r>
      <w:proofErr w:type="spellEnd"/>
      <w:r w:rsidR="00FE1D60">
        <w:t xml:space="preserve">, </w:t>
      </w:r>
      <w:proofErr w:type="spellStart"/>
      <w:r w:rsidR="00FE1D60">
        <w:t>indinavir</w:t>
      </w:r>
      <w:proofErr w:type="spellEnd"/>
      <w:r w:rsidR="00FE1D60">
        <w:t xml:space="preserve">, </w:t>
      </w:r>
      <w:proofErr w:type="spellStart"/>
      <w:r w:rsidR="00FE1D60">
        <w:t>nelfinavir</w:t>
      </w:r>
      <w:proofErr w:type="spellEnd"/>
      <w:r w:rsidR="00FE1D60">
        <w:t xml:space="preserve">, </w:t>
      </w:r>
      <w:proofErr w:type="spellStart"/>
      <w:r w:rsidR="00FE1D60">
        <w:t>saquinavir</w:t>
      </w:r>
      <w:proofErr w:type="spellEnd"/>
      <w:r w:rsidR="00FE1D60">
        <w:t xml:space="preserve"> and </w:t>
      </w:r>
      <w:proofErr w:type="spellStart"/>
      <w:r w:rsidR="00FE1D60">
        <w:t>ritonavir</w:t>
      </w:r>
      <w:proofErr w:type="spellEnd"/>
      <w:r w:rsidR="0091722D">
        <w:t xml:space="preserve"> (Figure 9)</w:t>
      </w:r>
      <w:r w:rsidR="00FE1D60">
        <w:t xml:space="preserve">. </w:t>
      </w:r>
      <w:r w:rsidR="00726041">
        <w:t xml:space="preserve">The chemical structures of them are shown in figure 8. </w:t>
      </w:r>
      <w:r w:rsidR="00FE1D60">
        <w:t xml:space="preserve">Except </w:t>
      </w:r>
      <w:proofErr w:type="spellStart"/>
      <w:r w:rsidR="00FE1D60">
        <w:t>tipranavir</w:t>
      </w:r>
      <w:proofErr w:type="spellEnd"/>
      <w:r w:rsidR="00FE1D60">
        <w:t xml:space="preserve">, all protease inhibitors are competitive </w:t>
      </w:r>
      <w:proofErr w:type="spellStart"/>
      <w:r w:rsidR="00FE1D60">
        <w:t>peptidomimetic</w:t>
      </w:r>
      <w:proofErr w:type="spellEnd"/>
      <w:r w:rsidR="00FE1D60">
        <w:t xml:space="preserve"> inhibitors. They have </w:t>
      </w:r>
      <w:proofErr w:type="spellStart"/>
      <w:r w:rsidR="00FE1D60">
        <w:t>hydroxyethylene</w:t>
      </w:r>
      <w:proofErr w:type="spellEnd"/>
      <w:r w:rsidR="00FE1D60">
        <w:t xml:space="preserve"> core, which prohibits cleavage </w:t>
      </w:r>
      <w:r w:rsidR="008868EC">
        <w:t>activity of the</w:t>
      </w:r>
      <w:r w:rsidR="00FE1D60">
        <w:t xml:space="preserve"> HIV-1 protease [Craig et al 1991, </w:t>
      </w:r>
      <w:proofErr w:type="spellStart"/>
      <w:r w:rsidR="000B232B">
        <w:t>Vacca</w:t>
      </w:r>
      <w:proofErr w:type="spellEnd"/>
      <w:r w:rsidR="000B232B">
        <w:t xml:space="preserve"> et al 1994, </w:t>
      </w:r>
      <w:proofErr w:type="spellStart"/>
      <w:r w:rsidR="00BD424F">
        <w:t>Kempf</w:t>
      </w:r>
      <w:proofErr w:type="spellEnd"/>
      <w:r w:rsidR="00BD424F">
        <w:t xml:space="preserve"> et al 1995, Sham et al 1998, </w:t>
      </w:r>
      <w:proofErr w:type="spellStart"/>
      <w:r w:rsidR="00BD424F">
        <w:t>Koh</w:t>
      </w:r>
      <w:proofErr w:type="spellEnd"/>
      <w:r w:rsidR="00BD424F">
        <w:t xml:space="preserve"> et al 2003, </w:t>
      </w:r>
      <w:proofErr w:type="spellStart"/>
      <w:r w:rsidR="00BD424F">
        <w:t>Partaledise</w:t>
      </w:r>
      <w:proofErr w:type="spellEnd"/>
      <w:r w:rsidR="00BD424F">
        <w:t xml:space="preserve"> et al 1995, </w:t>
      </w:r>
      <w:r w:rsidR="000B232B">
        <w:t>Robinson et al 2000</w:t>
      </w:r>
      <w:r w:rsidR="00FE1D60">
        <w:t>].</w:t>
      </w:r>
      <w:r w:rsidR="000B232B">
        <w:t xml:space="preserve"> </w:t>
      </w:r>
      <w:proofErr w:type="spellStart"/>
      <w:r w:rsidR="000B232B">
        <w:t>Tipranavir</w:t>
      </w:r>
      <w:proofErr w:type="spellEnd"/>
      <w:r w:rsidR="000B232B">
        <w:t xml:space="preserve"> has </w:t>
      </w:r>
      <w:proofErr w:type="spellStart"/>
      <w:r w:rsidR="000B232B">
        <w:t>dihydropyrone</w:t>
      </w:r>
      <w:proofErr w:type="spellEnd"/>
      <w:r w:rsidR="000B232B">
        <w:t xml:space="preserve"> ring instead of </w:t>
      </w:r>
      <w:proofErr w:type="spellStart"/>
      <w:r w:rsidR="000B232B">
        <w:t>peptidomimetic</w:t>
      </w:r>
      <w:proofErr w:type="spellEnd"/>
      <w:r w:rsidR="000B232B">
        <w:t xml:space="preserve"> </w:t>
      </w:r>
      <w:proofErr w:type="spellStart"/>
      <w:r w:rsidR="000B232B">
        <w:t>hydroxyethylene</w:t>
      </w:r>
      <w:proofErr w:type="spellEnd"/>
      <w:r w:rsidR="000B232B">
        <w:t xml:space="preserve"> core [Turner et a 1998] and can inhibit HIV isolates replication that are resistant to other protease inhibitors [</w:t>
      </w:r>
      <w:r w:rsidR="000D763C">
        <w:t>Larder et al 2000, Back et al 2000</w:t>
      </w:r>
      <w:r w:rsidR="000B232B">
        <w:t>]</w:t>
      </w:r>
      <w:r w:rsidR="00A927CB">
        <w:t>.</w:t>
      </w:r>
    </w:p>
    <w:p w:rsidR="00A927CB" w:rsidRDefault="00A927CB" w:rsidP="00414D34">
      <w:pPr>
        <w:spacing w:line="480" w:lineRule="auto"/>
        <w:jc w:val="both"/>
      </w:pPr>
    </w:p>
    <w:p w:rsidR="00A927CB" w:rsidRDefault="00A927CB" w:rsidP="00A927CB">
      <w:pPr>
        <w:spacing w:line="480" w:lineRule="auto"/>
        <w:jc w:val="both"/>
      </w:pPr>
      <w:r>
        <w:t xml:space="preserve">The first generation protease inhibitors used are </w:t>
      </w:r>
      <w:proofErr w:type="spellStart"/>
      <w:r>
        <w:t>Saquinavir</w:t>
      </w:r>
      <w:proofErr w:type="spellEnd"/>
      <w:r>
        <w:t xml:space="preserve">, </w:t>
      </w:r>
      <w:proofErr w:type="spellStart"/>
      <w:r>
        <w:t>Ritonavir</w:t>
      </w:r>
      <w:proofErr w:type="spellEnd"/>
      <w:r>
        <w:t xml:space="preserve">, </w:t>
      </w:r>
      <w:proofErr w:type="spellStart"/>
      <w:r>
        <w:t>Indinavir</w:t>
      </w:r>
      <w:proofErr w:type="spellEnd"/>
      <w:r>
        <w:t xml:space="preserve"> and </w:t>
      </w:r>
      <w:proofErr w:type="spellStart"/>
      <w:r>
        <w:t>Nelfinavir</w:t>
      </w:r>
      <w:proofErr w:type="spellEnd"/>
      <w:r>
        <w:t xml:space="preserve"> (Figure 9). The limitation of first generation protease inhibitors was low bioavailability and short half-life, often required to multiple daily dose in-take. This reduced the patient adherence to the therapy, and subsequently increased drug failure [Bartlett et al 2001, 2006]. Two approaches were developed to fight the resistance selection by first generation inhibitors: first, increase the level of protease inhibitors in the plasma in combination with low-dose </w:t>
      </w:r>
      <w:proofErr w:type="spellStart"/>
      <w:r>
        <w:t>ritonavir</w:t>
      </w:r>
      <w:proofErr w:type="spellEnd"/>
      <w:r>
        <w:t xml:space="preserve"> and second, develop a novel protease inhibitor with high potency against known protease inhibitor resistant HIV variants [</w:t>
      </w:r>
      <w:proofErr w:type="spellStart"/>
      <w:r>
        <w:t>Wensing</w:t>
      </w:r>
      <w:proofErr w:type="spellEnd"/>
      <w:r>
        <w:t xml:space="preserve"> et al 2010]. The second generation of protease inhibitor therapy is the combination of first generation protease inhibitors with </w:t>
      </w:r>
      <w:proofErr w:type="spellStart"/>
      <w:r>
        <w:t>ritonavir</w:t>
      </w:r>
      <w:proofErr w:type="spellEnd"/>
      <w:r>
        <w:t xml:space="preserve">. </w:t>
      </w:r>
      <w:proofErr w:type="spellStart"/>
      <w:r w:rsidRPr="00A927CB">
        <w:t>Ritonavir</w:t>
      </w:r>
      <w:proofErr w:type="spellEnd"/>
      <w:r w:rsidRPr="00A927CB">
        <w:t xml:space="preserve"> reduced the metabolism of first generation inhibitors, thus, increasing their level in the plasma [</w:t>
      </w:r>
      <w:proofErr w:type="spellStart"/>
      <w:r w:rsidRPr="00A927CB">
        <w:t>Zeldin</w:t>
      </w:r>
      <w:proofErr w:type="spellEnd"/>
      <w:r w:rsidRPr="00A927CB">
        <w:t xml:space="preserve"> and </w:t>
      </w:r>
      <w:proofErr w:type="spellStart"/>
      <w:r w:rsidRPr="00A927CB">
        <w:t>Petrus</w:t>
      </w:r>
      <w:proofErr w:type="spellEnd"/>
      <w:r w:rsidRPr="00A927CB">
        <w:t xml:space="preserve"> 2004, </w:t>
      </w:r>
      <w:proofErr w:type="spellStart"/>
      <w:r w:rsidRPr="00A927CB">
        <w:t>Youle</w:t>
      </w:r>
      <w:proofErr w:type="spellEnd"/>
      <w:r w:rsidRPr="00A927CB">
        <w:t xml:space="preserve"> 2007]. Patients with extensive drug resistant HIV have limited therapeutic options. They are put under double-boosted protease inhibitor therapy to increase the genetic barrier of HIV to prevent</w:t>
      </w:r>
      <w:r>
        <w:t xml:space="preserve"> drug failure [Ribera et al 2006, Gilliam et al 2006, </w:t>
      </w:r>
      <w:proofErr w:type="spellStart"/>
      <w:r>
        <w:t>Chetchotisakd</w:t>
      </w:r>
      <w:proofErr w:type="spellEnd"/>
      <w:r>
        <w:t xml:space="preserve"> et al 2007, Petersen et al 2007, Von </w:t>
      </w:r>
      <w:proofErr w:type="spellStart"/>
      <w:r>
        <w:t>Hentig</w:t>
      </w:r>
      <w:proofErr w:type="spellEnd"/>
      <w:r>
        <w:t xml:space="preserve"> et al 2007, </w:t>
      </w:r>
      <w:proofErr w:type="spellStart"/>
      <w:r>
        <w:t>Monosuthi</w:t>
      </w:r>
      <w:proofErr w:type="spellEnd"/>
      <w:r>
        <w:t xml:space="preserve"> et al 2008, </w:t>
      </w:r>
      <w:proofErr w:type="spellStart"/>
      <w:r>
        <w:t>Stebbing</w:t>
      </w:r>
      <w:proofErr w:type="spellEnd"/>
      <w:r>
        <w:t xml:space="preserve"> et al 2009].</w:t>
      </w:r>
    </w:p>
    <w:p w:rsidR="005F09D5" w:rsidRDefault="005F09D5" w:rsidP="00414D34">
      <w:pPr>
        <w:spacing w:line="480" w:lineRule="auto"/>
        <w:jc w:val="both"/>
      </w:pPr>
    </w:p>
    <w:p w:rsidR="00726041" w:rsidRDefault="0091722D" w:rsidP="00414D34">
      <w:pPr>
        <w:spacing w:line="480" w:lineRule="auto"/>
        <w:jc w:val="both"/>
      </w:pPr>
      <w:r>
        <w:rPr>
          <w:noProof/>
          <w:lang w:eastAsia="en-US"/>
        </w:rPr>
        <w:drawing>
          <wp:inline distT="0" distB="0" distL="0" distR="0">
            <wp:extent cx="5270500" cy="5606415"/>
            <wp:effectExtent l="25400" t="0" r="0" b="0"/>
            <wp:docPr id="31" name="Picture 30" descr="PR_inhibito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_inhibitors.gif"/>
                    <pic:cNvPicPr/>
                  </pic:nvPicPr>
                  <pic:blipFill>
                    <a:blip r:embed="rId16"/>
                    <a:stretch>
                      <a:fillRect/>
                    </a:stretch>
                  </pic:blipFill>
                  <pic:spPr>
                    <a:xfrm>
                      <a:off x="0" y="0"/>
                      <a:ext cx="5270500" cy="5606415"/>
                    </a:xfrm>
                    <a:prstGeom prst="rect">
                      <a:avLst/>
                    </a:prstGeom>
                  </pic:spPr>
                </pic:pic>
              </a:graphicData>
            </a:graphic>
          </wp:inline>
        </w:drawing>
      </w:r>
    </w:p>
    <w:p w:rsidR="0091722D" w:rsidRDefault="0091722D" w:rsidP="00414D34">
      <w:pPr>
        <w:spacing w:line="480" w:lineRule="auto"/>
        <w:jc w:val="both"/>
      </w:pPr>
    </w:p>
    <w:p w:rsidR="0091722D" w:rsidRPr="0091722D" w:rsidRDefault="0091722D" w:rsidP="0091722D">
      <w:pPr>
        <w:rPr>
          <w:rFonts w:ascii="Times" w:hAnsi="Times"/>
          <w:sz w:val="20"/>
          <w:szCs w:val="20"/>
        </w:rPr>
      </w:pPr>
      <w:r>
        <w:t xml:space="preserve">Figure 9: Molecular structures of Protease Inhibitors. Source: </w:t>
      </w:r>
      <w:r w:rsidRPr="0091722D">
        <w:rPr>
          <w:rFonts w:ascii="Times" w:hAnsi="Times"/>
          <w:sz w:val="20"/>
          <w:szCs w:val="20"/>
        </w:rPr>
        <w:t xml:space="preserve">Chow, Warren A, </w:t>
      </w:r>
      <w:proofErr w:type="spellStart"/>
      <w:r w:rsidRPr="0091722D">
        <w:rPr>
          <w:rFonts w:ascii="Times" w:hAnsi="Times"/>
          <w:sz w:val="20"/>
          <w:szCs w:val="20"/>
        </w:rPr>
        <w:t>Chunling</w:t>
      </w:r>
      <w:proofErr w:type="spellEnd"/>
      <w:r w:rsidRPr="0091722D">
        <w:rPr>
          <w:rFonts w:ascii="Times" w:hAnsi="Times"/>
          <w:sz w:val="20"/>
          <w:szCs w:val="20"/>
        </w:rPr>
        <w:t xml:space="preserve"> Jiang, and Min Guan. “Anti-HIV Drugs for Cancer Therapeutics: Back to the Future?” </w:t>
      </w:r>
      <w:r w:rsidRPr="0091722D">
        <w:rPr>
          <w:rFonts w:ascii="Times" w:hAnsi="Times"/>
          <w:i/>
          <w:sz w:val="20"/>
          <w:szCs w:val="20"/>
        </w:rPr>
        <w:t>The Lancet Oncology</w:t>
      </w:r>
      <w:r w:rsidRPr="0091722D">
        <w:rPr>
          <w:rFonts w:ascii="Times" w:hAnsi="Times"/>
          <w:sz w:val="20"/>
          <w:szCs w:val="20"/>
        </w:rPr>
        <w:t xml:space="preserve"> 10, no. 1 (January 2009): 61–71. </w:t>
      </w:r>
      <w:proofErr w:type="gramStart"/>
      <w:r w:rsidRPr="0091722D">
        <w:rPr>
          <w:rFonts w:ascii="Times" w:hAnsi="Times"/>
          <w:sz w:val="20"/>
          <w:szCs w:val="20"/>
        </w:rPr>
        <w:t>doi:10.1016</w:t>
      </w:r>
      <w:proofErr w:type="gramEnd"/>
      <w:r w:rsidRPr="0091722D">
        <w:rPr>
          <w:rFonts w:ascii="Times" w:hAnsi="Times"/>
          <w:sz w:val="20"/>
          <w:szCs w:val="20"/>
        </w:rPr>
        <w:t>/S1470-2045(08)70334-6.</w:t>
      </w:r>
    </w:p>
    <w:p w:rsidR="00002AC0" w:rsidRDefault="00002AC0" w:rsidP="00414D34">
      <w:pPr>
        <w:spacing w:line="480" w:lineRule="auto"/>
        <w:jc w:val="both"/>
      </w:pPr>
    </w:p>
    <w:p w:rsidR="009E0816" w:rsidRPr="002D21BB" w:rsidRDefault="002D21BB" w:rsidP="00414D34">
      <w:pPr>
        <w:spacing w:line="480" w:lineRule="auto"/>
        <w:jc w:val="both"/>
      </w:pPr>
      <w:r>
        <w:t xml:space="preserve">Incorporation of protease inhibitor in ART has resolves many AIDS defining illness. However, patients consuming the inhibitors have </w:t>
      </w:r>
      <w:r w:rsidRPr="002D21BB">
        <w:t xml:space="preserve">developed </w:t>
      </w:r>
      <w:proofErr w:type="spellStart"/>
      <w:r w:rsidRPr="002D21BB">
        <w:rPr>
          <w:rStyle w:val="articletext"/>
        </w:rPr>
        <w:t>lipodystrophy</w:t>
      </w:r>
      <w:proofErr w:type="spellEnd"/>
      <w:r w:rsidRPr="002D21BB">
        <w:rPr>
          <w:rStyle w:val="articletext"/>
        </w:rPr>
        <w:t xml:space="preserve"> and </w:t>
      </w:r>
      <w:proofErr w:type="spellStart"/>
      <w:r w:rsidRPr="002D21BB">
        <w:rPr>
          <w:rStyle w:val="articletext"/>
        </w:rPr>
        <w:t>hyperlipidemia</w:t>
      </w:r>
      <w:proofErr w:type="spellEnd"/>
      <w:r>
        <w:rPr>
          <w:rStyle w:val="articletext"/>
        </w:rPr>
        <w:t xml:space="preserve">. This is the side effect of the inhibitor as, besides inhibiting protease enzyme, it also inhibits degradation and secretion of </w:t>
      </w:r>
      <w:proofErr w:type="spellStart"/>
      <w:r>
        <w:rPr>
          <w:rStyle w:val="articletext"/>
        </w:rPr>
        <w:t>apolipoprotein</w:t>
      </w:r>
      <w:proofErr w:type="spellEnd"/>
      <w:r>
        <w:rPr>
          <w:rStyle w:val="articletext"/>
        </w:rPr>
        <w:t xml:space="preserve"> B; but in the presence of oleic acid, protease inhibitor increases the secretion of </w:t>
      </w:r>
      <w:proofErr w:type="spellStart"/>
      <w:r>
        <w:rPr>
          <w:rStyle w:val="articletext"/>
        </w:rPr>
        <w:t>apolipoprotein</w:t>
      </w:r>
      <w:proofErr w:type="spellEnd"/>
      <w:r>
        <w:rPr>
          <w:rStyle w:val="articletext"/>
        </w:rPr>
        <w:t xml:space="preserve"> B [Liang et al 2001].</w:t>
      </w:r>
      <w:r w:rsidR="001B01BE">
        <w:rPr>
          <w:rStyle w:val="articletext"/>
        </w:rPr>
        <w:t xml:space="preserve"> </w:t>
      </w:r>
      <w:r w:rsidR="0035520F">
        <w:rPr>
          <w:rStyle w:val="articletext"/>
        </w:rPr>
        <w:tab/>
      </w:r>
    </w:p>
    <w:p w:rsidR="006B4B23" w:rsidRDefault="006B4B23" w:rsidP="00414D34">
      <w:pPr>
        <w:spacing w:line="480" w:lineRule="auto"/>
        <w:jc w:val="both"/>
      </w:pPr>
    </w:p>
    <w:p w:rsidR="006B4B23" w:rsidRPr="009E0816" w:rsidRDefault="006B4B23" w:rsidP="00414D34">
      <w:pPr>
        <w:tabs>
          <w:tab w:val="left" w:pos="4576"/>
        </w:tabs>
        <w:spacing w:line="480" w:lineRule="auto"/>
        <w:jc w:val="both"/>
        <w:rPr>
          <w:b/>
        </w:rPr>
      </w:pPr>
      <w:r w:rsidRPr="009E0816">
        <w:rPr>
          <w:b/>
        </w:rPr>
        <w:t>Integrase Inhibitors</w:t>
      </w:r>
      <w:r w:rsidR="00351C0E">
        <w:rPr>
          <w:b/>
        </w:rPr>
        <w:tab/>
      </w:r>
    </w:p>
    <w:p w:rsidR="00C5758F" w:rsidRDefault="00C5758F" w:rsidP="00414D34">
      <w:pPr>
        <w:spacing w:line="480" w:lineRule="auto"/>
        <w:jc w:val="both"/>
      </w:pPr>
    </w:p>
    <w:p w:rsidR="00775CFE" w:rsidRDefault="00C5758F" w:rsidP="00414D34">
      <w:pPr>
        <w:spacing w:line="480" w:lineRule="auto"/>
        <w:jc w:val="both"/>
      </w:pPr>
      <w:r>
        <w:t xml:space="preserve">HIV integrase </w:t>
      </w:r>
      <w:r w:rsidR="00994CC4">
        <w:t>catalyzes the function of integrating the reverse transcribed DNA to the host genome. The enzyme cleaves two nucle</w:t>
      </w:r>
      <w:r w:rsidR="00EF7A83">
        <w:t>o</w:t>
      </w:r>
      <w:r w:rsidR="00994CC4">
        <w:t xml:space="preserve">tides from 3’ end of the DNA, soon after the reverse transcription step [Sherman and Fyfe 1990, </w:t>
      </w:r>
      <w:proofErr w:type="spellStart"/>
      <w:r w:rsidR="00994CC4">
        <w:t>LaFemina</w:t>
      </w:r>
      <w:proofErr w:type="spellEnd"/>
      <w:r w:rsidR="00994CC4">
        <w:t xml:space="preserve"> et al 1991, Bushman </w:t>
      </w:r>
      <w:r w:rsidR="00A06A2C">
        <w:t xml:space="preserve">and </w:t>
      </w:r>
      <w:proofErr w:type="spellStart"/>
      <w:r w:rsidR="00A06A2C">
        <w:t>Craigie</w:t>
      </w:r>
      <w:proofErr w:type="spellEnd"/>
      <w:r w:rsidR="00A06A2C">
        <w:t xml:space="preserve"> </w:t>
      </w:r>
      <w:r w:rsidR="00994CC4">
        <w:t>1991]</w:t>
      </w:r>
      <w:r w:rsidR="00A06A2C">
        <w:t xml:space="preserve">. </w:t>
      </w:r>
      <w:r w:rsidR="00F835B6">
        <w:t xml:space="preserve">The </w:t>
      </w:r>
      <w:r w:rsidR="00656879">
        <w:t xml:space="preserve">RT/viral DNA </w:t>
      </w:r>
      <w:proofErr w:type="spellStart"/>
      <w:r w:rsidR="00F835B6">
        <w:t>preintegration</w:t>
      </w:r>
      <w:proofErr w:type="spellEnd"/>
      <w:r w:rsidR="00F835B6">
        <w:t xml:space="preserve"> complex</w:t>
      </w:r>
      <w:r w:rsidR="00E55FF4">
        <w:t>, formed after reverse transcri</w:t>
      </w:r>
      <w:r w:rsidR="00106307">
        <w:t>ption,</w:t>
      </w:r>
      <w:r w:rsidR="00F835B6">
        <w:t xml:space="preserve"> i</w:t>
      </w:r>
      <w:r w:rsidR="00106307">
        <w:t>s transported to the nucleus;</w:t>
      </w:r>
      <w:r w:rsidR="00F835B6">
        <w:t xml:space="preserve"> integrase</w:t>
      </w:r>
      <w:r w:rsidR="00EF7A83">
        <w:t xml:space="preserve"> </w:t>
      </w:r>
      <w:r w:rsidR="00A06A2C">
        <w:t xml:space="preserve">catalyzes the strand transfer process, in which </w:t>
      </w:r>
      <w:r w:rsidR="00F835B6">
        <w:t>it creates staggered nick in host chromosome and joins 3’ end of viral DNA of 5’ end of host chromosome</w:t>
      </w:r>
      <w:r w:rsidR="00106307">
        <w:t xml:space="preserve"> [</w:t>
      </w:r>
      <w:proofErr w:type="spellStart"/>
      <w:r w:rsidR="00106307">
        <w:t>G</w:t>
      </w:r>
      <w:r w:rsidR="00775CFE">
        <w:t>ro</w:t>
      </w:r>
      <w:r w:rsidR="00106307">
        <w:t>bler</w:t>
      </w:r>
      <w:proofErr w:type="spellEnd"/>
      <w:r w:rsidR="00106307">
        <w:t xml:space="preserve"> et al 2002]</w:t>
      </w:r>
      <w:r w:rsidR="00775CFE">
        <w:t>.</w:t>
      </w:r>
    </w:p>
    <w:p w:rsidR="00775CFE" w:rsidRDefault="00775CFE" w:rsidP="00414D34">
      <w:pPr>
        <w:spacing w:line="480" w:lineRule="auto"/>
        <w:jc w:val="both"/>
      </w:pPr>
    </w:p>
    <w:p w:rsidR="00490A28" w:rsidRDefault="00775CFE" w:rsidP="00414D34">
      <w:pPr>
        <w:spacing w:line="480" w:lineRule="auto"/>
        <w:jc w:val="both"/>
      </w:pPr>
      <w:r>
        <w:t xml:space="preserve">Although the antiretroviral drug regimen, consisting of two </w:t>
      </w:r>
      <w:proofErr w:type="spellStart"/>
      <w:r>
        <w:t>NRTIs</w:t>
      </w:r>
      <w:proofErr w:type="spellEnd"/>
      <w:r>
        <w:t xml:space="preserve"> along with a </w:t>
      </w:r>
      <w:proofErr w:type="spellStart"/>
      <w:r>
        <w:t>NNRTIs</w:t>
      </w:r>
      <w:proofErr w:type="spellEnd"/>
      <w:r>
        <w:t xml:space="preserve"> or protease inhibitors (also called Highly Active A</w:t>
      </w:r>
      <w:r w:rsidR="005F4060">
        <w:t>nti Retroviral Therapy - HAART)</w:t>
      </w:r>
      <w:r>
        <w:t xml:space="preserve"> could suppress the viral replication, it is difficult for the patients to well-accept the drug regimen. It is expensive, leads to multiple drug resistanc</w:t>
      </w:r>
      <w:r w:rsidR="00B42FB6">
        <w:t>e and requires high adherence [Cohen 2002].</w:t>
      </w:r>
      <w:r w:rsidR="00CC1950">
        <w:t xml:space="preserve"> This has diverted the search for</w:t>
      </w:r>
      <w:r w:rsidR="00984A82">
        <w:t xml:space="preserve"> drugs that target</w:t>
      </w:r>
      <w:r w:rsidR="00B42FB6">
        <w:t xml:space="preserve"> </w:t>
      </w:r>
      <w:r w:rsidR="00490A28">
        <w:t>third enzyme, the integrase</w:t>
      </w:r>
      <w:r w:rsidR="00B42FB6">
        <w:t>. Researchers have demonstrated the integrase inhibitors feasibility and efficacy in Rhesus Macaques [</w:t>
      </w:r>
      <w:proofErr w:type="spellStart"/>
      <w:r w:rsidR="00B42FB6">
        <w:t>Hazuda</w:t>
      </w:r>
      <w:proofErr w:type="spellEnd"/>
      <w:r w:rsidR="00B42FB6">
        <w:t xml:space="preserve"> et al 2004].</w:t>
      </w:r>
    </w:p>
    <w:p w:rsidR="00490A28" w:rsidRDefault="00490A28" w:rsidP="00414D34">
      <w:pPr>
        <w:spacing w:line="480" w:lineRule="auto"/>
        <w:jc w:val="both"/>
      </w:pPr>
    </w:p>
    <w:p w:rsidR="00FB46EB" w:rsidRDefault="007C7984" w:rsidP="00414D34">
      <w:pPr>
        <w:spacing w:line="480" w:lineRule="auto"/>
        <w:jc w:val="both"/>
      </w:pPr>
      <w:r>
        <w:t xml:space="preserve">Integrase inhibitors usually targets the strand transfer </w:t>
      </w:r>
      <w:r w:rsidR="00816446">
        <w:t>complex</w:t>
      </w:r>
      <w:r>
        <w:t xml:space="preserve"> of the enzyme</w:t>
      </w:r>
      <w:r w:rsidR="00816446">
        <w:t xml:space="preserve"> bound to the viral DNA, with the 3'-end </w:t>
      </w:r>
      <w:r w:rsidR="00012678">
        <w:rPr>
          <w:rStyle w:val="chemical"/>
        </w:rPr>
        <w:fldChar w:fldCharType="begin"/>
      </w:r>
      <w:r w:rsidR="00816446">
        <w:rPr>
          <w:rStyle w:val="chemical"/>
        </w:rPr>
        <w:instrText xml:space="preserve"> HYPERLINK "http://europepmc.org/abstract/MED/18565342/?whatizit_url_Chemicals=http://www.ebi.ac.uk/chebi/searchId.do?chebiId=CHEBI%3A47885" \t "_blank" </w:instrText>
      </w:r>
      <w:r w:rsidR="00012678">
        <w:rPr>
          <w:rStyle w:val="chemical"/>
        </w:rPr>
        <w:fldChar w:fldCharType="separate"/>
      </w:r>
      <w:proofErr w:type="spellStart"/>
      <w:r w:rsidR="00816446">
        <w:rPr>
          <w:rStyle w:val="Hyperlink"/>
          <w:color w:val="000000"/>
        </w:rPr>
        <w:t>dinucleotide</w:t>
      </w:r>
      <w:proofErr w:type="spellEnd"/>
      <w:r w:rsidR="00012678">
        <w:rPr>
          <w:rStyle w:val="chemical"/>
        </w:rPr>
        <w:fldChar w:fldCharType="end"/>
      </w:r>
      <w:r w:rsidR="00816446">
        <w:t xml:space="preserve"> already cleaved</w:t>
      </w:r>
      <w:r>
        <w:t xml:space="preserve">. </w:t>
      </w:r>
      <w:r w:rsidR="00816446">
        <w:t>X-ray structure of the integrase enzyme has revealed the active site model of th</w:t>
      </w:r>
      <w:r w:rsidR="00D504D0">
        <w:t xml:space="preserve">e enzyme </w:t>
      </w:r>
      <w:proofErr w:type="spellStart"/>
      <w:r w:rsidR="00D504D0">
        <w:t>complexed</w:t>
      </w:r>
      <w:proofErr w:type="spellEnd"/>
      <w:r w:rsidR="00D504D0">
        <w:t xml:space="preserve"> with the DNA [Chen et al 2008]. This model has application for designing wide range of potential integrase inhibitors. </w:t>
      </w:r>
      <w:proofErr w:type="spellStart"/>
      <w:r w:rsidR="003D0081">
        <w:t>Diketo</w:t>
      </w:r>
      <w:proofErr w:type="spellEnd"/>
      <w:r w:rsidR="003D0081">
        <w:t xml:space="preserve"> acids </w:t>
      </w:r>
      <w:r w:rsidR="002F4CA1">
        <w:t>(DKA)</w:t>
      </w:r>
      <w:r w:rsidR="00816446">
        <w:t xml:space="preserve"> and its derivatives</w:t>
      </w:r>
      <w:r w:rsidR="00ED25C1">
        <w:t xml:space="preserve"> (like L-708</w:t>
      </w:r>
      <w:proofErr w:type="gramStart"/>
      <w:r w:rsidR="00ED25C1">
        <w:t>,906</w:t>
      </w:r>
      <w:proofErr w:type="gramEnd"/>
      <w:r w:rsidR="00ED25C1">
        <w:t>, S-1360, and V-165 (</w:t>
      </w:r>
      <w:proofErr w:type="spellStart"/>
      <w:r w:rsidR="00ED25C1">
        <w:t>Fikkert</w:t>
      </w:r>
      <w:proofErr w:type="spellEnd"/>
      <w:r w:rsidR="00ED25C1">
        <w:t xml:space="preserve"> et al 2003))</w:t>
      </w:r>
      <w:r w:rsidR="00816446">
        <w:t xml:space="preserve"> </w:t>
      </w:r>
      <w:r w:rsidR="003D0081">
        <w:t xml:space="preserve">are the </w:t>
      </w:r>
      <w:r w:rsidR="00974370">
        <w:t xml:space="preserve">highly </w:t>
      </w:r>
      <w:r w:rsidR="003D0081">
        <w:t xml:space="preserve">potent integrase inhibitors for strand transfer </w:t>
      </w:r>
      <w:r w:rsidR="00EB3448">
        <w:t xml:space="preserve">inhibition </w:t>
      </w:r>
      <w:r w:rsidR="003D0081">
        <w:t>[</w:t>
      </w:r>
      <w:proofErr w:type="spellStart"/>
      <w:r w:rsidR="003D0081">
        <w:t>Hazuda</w:t>
      </w:r>
      <w:proofErr w:type="spellEnd"/>
      <w:r w:rsidR="003D0081">
        <w:t xml:space="preserve"> et al 2000].</w:t>
      </w:r>
      <w:r w:rsidR="00816446">
        <w:t xml:space="preserve"> </w:t>
      </w:r>
      <w:r w:rsidR="002F4CA1">
        <w:t>A very small concentration of DKA is required for effective integrase inhibitor. A drug 5-</w:t>
      </w:r>
      <w:r w:rsidR="00E55FF4">
        <w:t>CITEP,</w:t>
      </w:r>
      <w:r w:rsidR="002F4CA1">
        <w:t xml:space="preserve"> derived from DKA, can inhibit integrase function at </w:t>
      </w:r>
      <w:proofErr w:type="spellStart"/>
      <w:r w:rsidR="002F4CA1">
        <w:t>micromolecular</w:t>
      </w:r>
      <w:proofErr w:type="spellEnd"/>
      <w:r w:rsidR="002F4CA1">
        <w:t xml:space="preserve"> concentration [</w:t>
      </w:r>
      <w:proofErr w:type="spellStart"/>
      <w:r w:rsidR="002F4CA1">
        <w:t>Pluymers</w:t>
      </w:r>
      <w:proofErr w:type="spellEnd"/>
      <w:r w:rsidR="002F4CA1">
        <w:t xml:space="preserve"> et al 2002]. Another compound, 4-Aryl-2, 4-dioxobutanoic </w:t>
      </w:r>
      <w:r w:rsidR="00E55FF4">
        <w:t>acids</w:t>
      </w:r>
      <w:r w:rsidR="002F4CA1">
        <w:t xml:space="preserve">, inhibits integrase activity at </w:t>
      </w:r>
      <w:proofErr w:type="spellStart"/>
      <w:r w:rsidR="002F4CA1">
        <w:t>nanomolar</w:t>
      </w:r>
      <w:proofErr w:type="spellEnd"/>
      <w:r w:rsidR="002F4CA1">
        <w:t xml:space="preserve"> concentration </w:t>
      </w:r>
      <w:r w:rsidR="00E55FF4">
        <w:t>range [</w:t>
      </w:r>
      <w:proofErr w:type="spellStart"/>
      <w:r w:rsidR="00E55FF4">
        <w:t>Wai</w:t>
      </w:r>
      <w:proofErr w:type="spellEnd"/>
      <w:r w:rsidR="00E55FF4">
        <w:t xml:space="preserve"> et al 2000,</w:t>
      </w:r>
      <w:r w:rsidR="002F4CA1">
        <w:t>].</w:t>
      </w:r>
      <w:r w:rsidR="004C4080">
        <w:t xml:space="preserve"> </w:t>
      </w:r>
      <w:r w:rsidR="0050069A">
        <w:t>Integrase</w:t>
      </w:r>
      <w:r w:rsidR="004C4080">
        <w:t xml:space="preserve"> inhibitor L-870810 showed high antiviral activity against different clinical isolates with multiple drug resistance </w:t>
      </w:r>
      <w:r w:rsidR="00656879">
        <w:t xml:space="preserve">ability and </w:t>
      </w:r>
      <w:r w:rsidR="004C4080">
        <w:t>HIV from different subtypes [</w:t>
      </w:r>
      <w:proofErr w:type="spellStart"/>
      <w:r w:rsidR="004C4080">
        <w:t>Hazuda</w:t>
      </w:r>
      <w:proofErr w:type="spellEnd"/>
      <w:r w:rsidR="004C4080">
        <w:t xml:space="preserve"> et al 2004]. </w:t>
      </w:r>
    </w:p>
    <w:p w:rsidR="00351C0E" w:rsidRDefault="00351C0E" w:rsidP="00414D34">
      <w:pPr>
        <w:spacing w:line="480" w:lineRule="auto"/>
        <w:jc w:val="both"/>
      </w:pPr>
    </w:p>
    <w:p w:rsidR="00D860EA" w:rsidRDefault="00B42E48" w:rsidP="00414D34">
      <w:pPr>
        <w:spacing w:line="480" w:lineRule="auto"/>
        <w:jc w:val="both"/>
      </w:pPr>
      <w:r>
        <w:rPr>
          <w:noProof/>
          <w:lang w:eastAsia="en-US"/>
        </w:rPr>
        <w:drawing>
          <wp:inline distT="0" distB="0" distL="0" distR="0">
            <wp:extent cx="5270500" cy="4062517"/>
            <wp:effectExtent l="25400" t="0" r="0" b="0"/>
            <wp:docPr id="37" name="Picture 14" descr="ttp://origin-ars.els-cdn.com/content/image/1-s2.0-S0022283611000994-g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tp://origin-ars.els-cdn.com/content/image/1-s2.0-S0022283611000994-gr2.jpg"/>
                    <pic:cNvPicPr>
                      <a:picLocks noChangeAspect="1" noChangeArrowheads="1"/>
                    </pic:cNvPicPr>
                  </pic:nvPicPr>
                  <pic:blipFill>
                    <a:blip r:embed="rId17"/>
                    <a:srcRect/>
                    <a:stretch>
                      <a:fillRect/>
                    </a:stretch>
                  </pic:blipFill>
                  <pic:spPr bwMode="auto">
                    <a:xfrm>
                      <a:off x="0" y="0"/>
                      <a:ext cx="5270500" cy="4062517"/>
                    </a:xfrm>
                    <a:prstGeom prst="rect">
                      <a:avLst/>
                    </a:prstGeom>
                    <a:noFill/>
                    <a:ln w="9525">
                      <a:noFill/>
                      <a:miter lim="800000"/>
                      <a:headEnd/>
                      <a:tailEnd/>
                    </a:ln>
                  </pic:spPr>
                </pic:pic>
              </a:graphicData>
            </a:graphic>
          </wp:inline>
        </w:drawing>
      </w:r>
    </w:p>
    <w:p w:rsidR="00B42E48" w:rsidRPr="00B42E48" w:rsidRDefault="00D860EA" w:rsidP="00B42E48">
      <w:pPr>
        <w:rPr>
          <w:rFonts w:ascii="Times" w:hAnsi="Times"/>
          <w:sz w:val="20"/>
          <w:szCs w:val="20"/>
        </w:rPr>
      </w:pPr>
      <w:r>
        <w:t xml:space="preserve">Figure </w:t>
      </w:r>
      <w:r w:rsidR="00FB46EB">
        <w:t xml:space="preserve">10: </w:t>
      </w:r>
      <w:r w:rsidR="00B42E48">
        <w:t xml:space="preserve">Chemical structure of different integrase inhibitors. Structures with similar chemical properties are grouped together. Source: </w:t>
      </w:r>
      <w:proofErr w:type="spellStart"/>
      <w:r w:rsidR="00B42E48" w:rsidRPr="00B42E48">
        <w:rPr>
          <w:rFonts w:ascii="Times" w:hAnsi="Times"/>
          <w:sz w:val="20"/>
          <w:szCs w:val="20"/>
        </w:rPr>
        <w:t>Bera</w:t>
      </w:r>
      <w:proofErr w:type="spellEnd"/>
      <w:r w:rsidR="00B42E48" w:rsidRPr="00B42E48">
        <w:rPr>
          <w:rFonts w:ascii="Times" w:hAnsi="Times"/>
          <w:sz w:val="20"/>
          <w:szCs w:val="20"/>
        </w:rPr>
        <w:t xml:space="preserve">, </w:t>
      </w:r>
      <w:proofErr w:type="spellStart"/>
      <w:r w:rsidR="00B42E48" w:rsidRPr="00B42E48">
        <w:rPr>
          <w:rFonts w:ascii="Times" w:hAnsi="Times"/>
          <w:sz w:val="20"/>
          <w:szCs w:val="20"/>
        </w:rPr>
        <w:t>Sibes</w:t>
      </w:r>
      <w:proofErr w:type="spellEnd"/>
      <w:r w:rsidR="00B42E48" w:rsidRPr="00B42E48">
        <w:rPr>
          <w:rFonts w:ascii="Times" w:hAnsi="Times"/>
          <w:sz w:val="20"/>
          <w:szCs w:val="20"/>
        </w:rPr>
        <w:t xml:space="preserve">, </w:t>
      </w:r>
      <w:proofErr w:type="spellStart"/>
      <w:r w:rsidR="00B42E48" w:rsidRPr="00B42E48">
        <w:rPr>
          <w:rFonts w:ascii="Times" w:hAnsi="Times"/>
          <w:sz w:val="20"/>
          <w:szCs w:val="20"/>
        </w:rPr>
        <w:t>Krishan</w:t>
      </w:r>
      <w:proofErr w:type="spellEnd"/>
      <w:r w:rsidR="00B42E48" w:rsidRPr="00B42E48">
        <w:rPr>
          <w:rFonts w:ascii="Times" w:hAnsi="Times"/>
          <w:sz w:val="20"/>
          <w:szCs w:val="20"/>
        </w:rPr>
        <w:t xml:space="preserve"> K. </w:t>
      </w:r>
      <w:proofErr w:type="spellStart"/>
      <w:r w:rsidR="00B42E48" w:rsidRPr="00B42E48">
        <w:rPr>
          <w:rFonts w:ascii="Times" w:hAnsi="Times"/>
          <w:sz w:val="20"/>
          <w:szCs w:val="20"/>
        </w:rPr>
        <w:t>Pandey</w:t>
      </w:r>
      <w:proofErr w:type="spellEnd"/>
      <w:r w:rsidR="00B42E48" w:rsidRPr="00B42E48">
        <w:rPr>
          <w:rFonts w:ascii="Times" w:hAnsi="Times"/>
          <w:sz w:val="20"/>
          <w:szCs w:val="20"/>
        </w:rPr>
        <w:t xml:space="preserve">, </w:t>
      </w:r>
      <w:proofErr w:type="spellStart"/>
      <w:r w:rsidR="00B42E48" w:rsidRPr="00B42E48">
        <w:rPr>
          <w:rFonts w:ascii="Times" w:hAnsi="Times"/>
          <w:sz w:val="20"/>
          <w:szCs w:val="20"/>
        </w:rPr>
        <w:t>Ajaykumar</w:t>
      </w:r>
      <w:proofErr w:type="spellEnd"/>
      <w:r w:rsidR="00B42E48" w:rsidRPr="00B42E48">
        <w:rPr>
          <w:rFonts w:ascii="Times" w:hAnsi="Times"/>
          <w:sz w:val="20"/>
          <w:szCs w:val="20"/>
        </w:rPr>
        <w:t xml:space="preserve"> C. </w:t>
      </w:r>
      <w:proofErr w:type="spellStart"/>
      <w:r w:rsidR="00B42E48" w:rsidRPr="00B42E48">
        <w:rPr>
          <w:rFonts w:ascii="Times" w:hAnsi="Times"/>
          <w:sz w:val="20"/>
          <w:szCs w:val="20"/>
        </w:rPr>
        <w:t>Vora</w:t>
      </w:r>
      <w:proofErr w:type="spellEnd"/>
      <w:r w:rsidR="00B42E48" w:rsidRPr="00B42E48">
        <w:rPr>
          <w:rFonts w:ascii="Times" w:hAnsi="Times"/>
          <w:sz w:val="20"/>
          <w:szCs w:val="20"/>
        </w:rPr>
        <w:t xml:space="preserve">, and Duane P. </w:t>
      </w:r>
      <w:proofErr w:type="spellStart"/>
      <w:r w:rsidR="00B42E48" w:rsidRPr="00B42E48">
        <w:rPr>
          <w:rFonts w:ascii="Times" w:hAnsi="Times"/>
          <w:sz w:val="20"/>
          <w:szCs w:val="20"/>
        </w:rPr>
        <w:t>Grandgenett</w:t>
      </w:r>
      <w:proofErr w:type="spellEnd"/>
      <w:r w:rsidR="00B42E48" w:rsidRPr="00B42E48">
        <w:rPr>
          <w:rFonts w:ascii="Times" w:hAnsi="Times"/>
          <w:sz w:val="20"/>
          <w:szCs w:val="20"/>
        </w:rPr>
        <w:t xml:space="preserve">. “HIV-1 Integrase Strand Transfer Inhibitors Stabilize an Integrase–Single Blunt-Ended DNA Complex.” </w:t>
      </w:r>
      <w:r w:rsidR="00B42E48" w:rsidRPr="00B42E48">
        <w:rPr>
          <w:rFonts w:ascii="Times" w:hAnsi="Times"/>
          <w:i/>
          <w:sz w:val="20"/>
          <w:szCs w:val="20"/>
        </w:rPr>
        <w:t>Journal of Molecular Biology</w:t>
      </w:r>
      <w:r w:rsidR="00B42E48" w:rsidRPr="00B42E48">
        <w:rPr>
          <w:rFonts w:ascii="Times" w:hAnsi="Times"/>
          <w:sz w:val="20"/>
          <w:szCs w:val="20"/>
        </w:rPr>
        <w:t xml:space="preserve"> 410, no. 5 (July 29, 2011): 831–846. </w:t>
      </w:r>
      <w:proofErr w:type="gramStart"/>
      <w:r w:rsidR="00B42E48" w:rsidRPr="00B42E48">
        <w:rPr>
          <w:rFonts w:ascii="Times" w:hAnsi="Times"/>
          <w:sz w:val="20"/>
          <w:szCs w:val="20"/>
        </w:rPr>
        <w:t>doi:10.1016</w:t>
      </w:r>
      <w:proofErr w:type="gramEnd"/>
      <w:r w:rsidR="00B42E48" w:rsidRPr="00B42E48">
        <w:rPr>
          <w:rFonts w:ascii="Times" w:hAnsi="Times"/>
          <w:sz w:val="20"/>
          <w:szCs w:val="20"/>
        </w:rPr>
        <w:t>/j.jmb.2011.01.043.</w:t>
      </w:r>
    </w:p>
    <w:p w:rsidR="00E55FF4" w:rsidRDefault="00E55FF4" w:rsidP="00414D34">
      <w:pPr>
        <w:spacing w:line="480" w:lineRule="auto"/>
        <w:jc w:val="both"/>
      </w:pPr>
    </w:p>
    <w:p w:rsidR="00E15E2F" w:rsidRDefault="00E55FF4" w:rsidP="00414D34">
      <w:pPr>
        <w:spacing w:line="480" w:lineRule="auto"/>
        <w:jc w:val="both"/>
      </w:pPr>
      <w:r>
        <w:t xml:space="preserve">Some integrase inhibitors with weak antiviral activity have been reported. </w:t>
      </w:r>
      <w:proofErr w:type="spellStart"/>
      <w:r w:rsidR="000E5A39">
        <w:t>Styrylquinolines</w:t>
      </w:r>
      <w:proofErr w:type="spellEnd"/>
      <w:r w:rsidR="000E5A39">
        <w:t xml:space="preserve"> inhibit 3′ processing capacity of integrase [</w:t>
      </w:r>
      <w:proofErr w:type="spellStart"/>
      <w:r w:rsidR="000E5A39">
        <w:t>Zouhiri</w:t>
      </w:r>
      <w:proofErr w:type="spellEnd"/>
      <w:r w:rsidR="000E5A39">
        <w:t xml:space="preserve"> et al 2000, </w:t>
      </w:r>
      <w:proofErr w:type="spellStart"/>
      <w:r w:rsidR="000E5A39">
        <w:t>Pommier</w:t>
      </w:r>
      <w:proofErr w:type="spellEnd"/>
      <w:r w:rsidR="000E5A39">
        <w:t xml:space="preserve"> et al 2005]</w:t>
      </w:r>
      <w:r w:rsidR="00931BB8">
        <w:t xml:space="preserve">. Another compound, </w:t>
      </w:r>
      <w:proofErr w:type="spellStart"/>
      <w:r w:rsidR="00931BB8">
        <w:t>thiazolothiazepine</w:t>
      </w:r>
      <w:proofErr w:type="spellEnd"/>
      <w:r w:rsidR="00931BB8">
        <w:t xml:space="preserve">, also </w:t>
      </w:r>
      <w:r w:rsidR="00180DBC">
        <w:t>possesses</w:t>
      </w:r>
      <w:r w:rsidR="00931BB8">
        <w:t xml:space="preserve"> weak </w:t>
      </w:r>
      <w:r w:rsidR="00EF7A83">
        <w:t xml:space="preserve">antiviral activity </w:t>
      </w:r>
      <w:r w:rsidR="00931BB8">
        <w:t>[</w:t>
      </w:r>
      <w:proofErr w:type="spellStart"/>
      <w:r w:rsidR="00931BB8">
        <w:t>Neamati</w:t>
      </w:r>
      <w:proofErr w:type="spellEnd"/>
      <w:r w:rsidR="00931BB8">
        <w:t xml:space="preserve"> et al 1999, </w:t>
      </w:r>
      <w:proofErr w:type="spellStart"/>
      <w:r w:rsidR="00931BB8">
        <w:t>Pommier</w:t>
      </w:r>
      <w:proofErr w:type="spellEnd"/>
      <w:r w:rsidR="00931BB8">
        <w:t xml:space="preserve"> et al 2005]</w:t>
      </w:r>
      <w:r w:rsidR="00E15E2F">
        <w:t>.</w:t>
      </w:r>
    </w:p>
    <w:p w:rsidR="00F74C17" w:rsidRDefault="00F74C17" w:rsidP="00414D34">
      <w:pPr>
        <w:spacing w:line="480" w:lineRule="auto"/>
        <w:jc w:val="both"/>
      </w:pPr>
    </w:p>
    <w:p w:rsidR="00180DBC" w:rsidRDefault="00F74C17" w:rsidP="00414D34">
      <w:pPr>
        <w:spacing w:line="480" w:lineRule="auto"/>
        <w:jc w:val="both"/>
      </w:pPr>
      <w:r>
        <w:t xml:space="preserve">Integrase inhibitors are added in the drug regimen for patients with viral quasispecies </w:t>
      </w:r>
      <w:r w:rsidR="00237D3B">
        <w:t xml:space="preserve">highly </w:t>
      </w:r>
      <w:r>
        <w:t xml:space="preserve">resistant to </w:t>
      </w:r>
      <w:r w:rsidR="00237D3B">
        <w:t xml:space="preserve">the </w:t>
      </w:r>
      <w:r>
        <w:t xml:space="preserve">most of the reverse transcriptase and protease inhibitors. </w:t>
      </w:r>
    </w:p>
    <w:p w:rsidR="006B4B23" w:rsidRDefault="006B4B23" w:rsidP="00414D34">
      <w:pPr>
        <w:spacing w:line="480" w:lineRule="auto"/>
        <w:jc w:val="both"/>
      </w:pPr>
    </w:p>
    <w:p w:rsidR="006B4B23" w:rsidRPr="009E0816" w:rsidRDefault="006B4B23" w:rsidP="00414D34">
      <w:pPr>
        <w:spacing w:line="480" w:lineRule="auto"/>
        <w:jc w:val="both"/>
        <w:rPr>
          <w:b/>
        </w:rPr>
      </w:pPr>
      <w:r w:rsidRPr="009E0816">
        <w:rPr>
          <w:b/>
        </w:rPr>
        <w:t>Entry Inhibitors</w:t>
      </w:r>
    </w:p>
    <w:p w:rsidR="00180DBC" w:rsidRDefault="00180DBC" w:rsidP="00414D34">
      <w:pPr>
        <w:spacing w:line="480" w:lineRule="auto"/>
        <w:jc w:val="both"/>
      </w:pPr>
    </w:p>
    <w:p w:rsidR="002B6CE6" w:rsidRDefault="00F74C17" w:rsidP="00414D34">
      <w:pPr>
        <w:spacing w:line="480" w:lineRule="auto"/>
        <w:jc w:val="both"/>
      </w:pPr>
      <w:r>
        <w:t xml:space="preserve">HIV gp120 binds to the CD4 receptor </w:t>
      </w:r>
      <w:r w:rsidR="002500CD">
        <w:t>[</w:t>
      </w:r>
      <w:proofErr w:type="spellStart"/>
      <w:r w:rsidR="002500CD">
        <w:t>Dalgleish</w:t>
      </w:r>
      <w:proofErr w:type="spellEnd"/>
      <w:r w:rsidR="002500CD">
        <w:t xml:space="preserve"> et al 1984</w:t>
      </w:r>
      <w:r w:rsidR="00AF763A">
        <w:t xml:space="preserve">, </w:t>
      </w:r>
      <w:proofErr w:type="spellStart"/>
      <w:r w:rsidR="00AF763A">
        <w:t>Sattentau</w:t>
      </w:r>
      <w:proofErr w:type="spellEnd"/>
      <w:r w:rsidR="00AF763A">
        <w:t xml:space="preserve"> and Weiss 1988</w:t>
      </w:r>
      <w:r w:rsidR="002500CD">
        <w:t xml:space="preserve">] </w:t>
      </w:r>
      <w:r>
        <w:t xml:space="preserve">and CCR5/CXCR4 co-receptors </w:t>
      </w:r>
      <w:r w:rsidR="00AF763A">
        <w:t>[</w:t>
      </w:r>
      <w:r w:rsidR="00A27663">
        <w:t>Moore et al 2004</w:t>
      </w:r>
      <w:r w:rsidR="00AF763A">
        <w:t xml:space="preserve">] </w:t>
      </w:r>
      <w:r>
        <w:t xml:space="preserve">to enter into the host cells. </w:t>
      </w:r>
      <w:r w:rsidR="002500CD">
        <w:t xml:space="preserve">HIV entry inhibitors </w:t>
      </w:r>
      <w:r w:rsidR="002B6CE6">
        <w:t xml:space="preserve">are designed either to </w:t>
      </w:r>
      <w:r w:rsidR="002500CD">
        <w:t>inhibit the bi</w:t>
      </w:r>
      <w:r w:rsidR="00A27663">
        <w:t xml:space="preserve">nding of gp120 to </w:t>
      </w:r>
      <w:r w:rsidR="002B6CE6">
        <w:t xml:space="preserve">CD4 or </w:t>
      </w:r>
      <w:r w:rsidR="00A27663">
        <w:t xml:space="preserve">co-receptors </w:t>
      </w:r>
      <w:r w:rsidR="002B6CE6">
        <w:t>CCR5 or CXCR4.</w:t>
      </w:r>
    </w:p>
    <w:p w:rsidR="00A31E68" w:rsidRDefault="00A31E68" w:rsidP="00414D34">
      <w:pPr>
        <w:spacing w:line="480" w:lineRule="auto"/>
        <w:jc w:val="both"/>
      </w:pPr>
    </w:p>
    <w:p w:rsidR="001E03C5" w:rsidRDefault="00A31E68" w:rsidP="00414D34">
      <w:pPr>
        <w:spacing w:line="480" w:lineRule="auto"/>
        <w:jc w:val="both"/>
      </w:pPr>
      <w:r>
        <w:t xml:space="preserve">HIV gp120 binding to CD4 forms an </w:t>
      </w:r>
      <w:proofErr w:type="spellStart"/>
      <w:r w:rsidRPr="00625FF6">
        <w:t>unglycolylated</w:t>
      </w:r>
      <w:proofErr w:type="spellEnd"/>
      <w:r>
        <w:t xml:space="preserve"> cavity in the gp120. CD4 phenylalanine residue 43 is the only residue that binds to this cavity and provides significant energy of about 23% of the total energy of CD4-gp120 binding [</w:t>
      </w:r>
      <w:proofErr w:type="spellStart"/>
      <w:r w:rsidR="00615108">
        <w:t>Kwong</w:t>
      </w:r>
      <w:proofErr w:type="spellEnd"/>
      <w:r w:rsidR="00615108">
        <w:t xml:space="preserve"> et al 1998, </w:t>
      </w:r>
      <w:proofErr w:type="spellStart"/>
      <w:r>
        <w:t>Madani</w:t>
      </w:r>
      <w:proofErr w:type="spellEnd"/>
      <w:r>
        <w:t xml:space="preserve"> et al 2004].</w:t>
      </w:r>
      <w:r w:rsidR="00615108">
        <w:t xml:space="preserve"> </w:t>
      </w:r>
      <w:r w:rsidR="008C51C6">
        <w:t>This cavity has been the primary target for designing small molecules that could bind it and inhibit HIV entry [</w:t>
      </w:r>
      <w:proofErr w:type="spellStart"/>
      <w:r w:rsidR="008C51C6">
        <w:t>Kwong</w:t>
      </w:r>
      <w:proofErr w:type="spellEnd"/>
      <w:r w:rsidR="008C51C6">
        <w:t xml:space="preserve"> et al</w:t>
      </w:r>
      <w:r w:rsidR="00BA0100">
        <w:t xml:space="preserve"> 1998, 2000, Wyatt et al 1998]. Some of the molecules that inhibit gp120-CD4 binding are: PRP-542 [</w:t>
      </w:r>
      <w:r w:rsidR="00640E69">
        <w:t>Jacobson et al 2000</w:t>
      </w:r>
      <w:r w:rsidR="00BA0100">
        <w:t>]</w:t>
      </w:r>
      <w:r w:rsidR="00916100">
        <w:t xml:space="preserve">, TNX-355 [Moore et al 1992, </w:t>
      </w:r>
      <w:proofErr w:type="spellStart"/>
      <w:r w:rsidR="00916100">
        <w:t>Kuritzkes</w:t>
      </w:r>
      <w:proofErr w:type="spellEnd"/>
      <w:r w:rsidR="00916100">
        <w:t xml:space="preserve"> et al 2004]</w:t>
      </w:r>
      <w:r w:rsidR="008941A2">
        <w:t>, CADA [</w:t>
      </w:r>
      <w:proofErr w:type="spellStart"/>
      <w:r w:rsidR="008941A2">
        <w:t>Vermiere</w:t>
      </w:r>
      <w:proofErr w:type="spellEnd"/>
      <w:r w:rsidR="008941A2">
        <w:t xml:space="preserve"> et al 2002, 2003]</w:t>
      </w:r>
      <w:r w:rsidR="001E03C5">
        <w:t xml:space="preserve">, </w:t>
      </w:r>
      <w:proofErr w:type="gramStart"/>
      <w:r w:rsidR="001E03C5">
        <w:t>BMS-806</w:t>
      </w:r>
      <w:proofErr w:type="gramEnd"/>
      <w:r w:rsidR="001E03C5">
        <w:t xml:space="preserve"> [</w:t>
      </w:r>
      <w:proofErr w:type="spellStart"/>
      <w:r w:rsidR="001E03C5">
        <w:t>Madani</w:t>
      </w:r>
      <w:proofErr w:type="spellEnd"/>
      <w:r w:rsidR="001E03C5">
        <w:t xml:space="preserve"> et al 2004, Lin et al 2003, </w:t>
      </w:r>
      <w:proofErr w:type="spellStart"/>
      <w:r w:rsidR="001E03C5">
        <w:t>Guo</w:t>
      </w:r>
      <w:proofErr w:type="spellEnd"/>
      <w:r w:rsidR="001E03C5">
        <w:t xml:space="preserve"> et al 2003].</w:t>
      </w:r>
    </w:p>
    <w:p w:rsidR="001E03C5" w:rsidRDefault="001E03C5" w:rsidP="00414D34">
      <w:pPr>
        <w:spacing w:line="480" w:lineRule="auto"/>
        <w:jc w:val="both"/>
      </w:pPr>
    </w:p>
    <w:p w:rsidR="002D69EE" w:rsidRDefault="001E03C5" w:rsidP="00414D34">
      <w:pPr>
        <w:spacing w:line="480" w:lineRule="auto"/>
        <w:jc w:val="both"/>
      </w:pPr>
      <w:r>
        <w:t xml:space="preserve">Another target of entry inhibitor is the gp120 </w:t>
      </w:r>
      <w:r w:rsidR="00D154F6">
        <w:t>conformational</w:t>
      </w:r>
      <w:r>
        <w:t xml:space="preserve"> change to bind to co-receptors CCR5 or CXCR4. </w:t>
      </w:r>
      <w:r w:rsidR="00D154F6">
        <w:t xml:space="preserve">For CCR5 using virus, </w:t>
      </w:r>
      <w:r w:rsidR="00165B24">
        <w:t xml:space="preserve">gp120 recognizes </w:t>
      </w:r>
      <w:r w:rsidR="002D69EE">
        <w:t>the N-terminal domain or</w:t>
      </w:r>
      <w:r w:rsidR="00D154F6">
        <w:t xml:space="preserve"> the second extracellular loop of </w:t>
      </w:r>
      <w:r w:rsidR="00165B24">
        <w:t>CCR5</w:t>
      </w:r>
      <w:r w:rsidR="00D154F6">
        <w:t xml:space="preserve"> </w:t>
      </w:r>
      <w:r w:rsidR="00165B24">
        <w:t>co receptor</w:t>
      </w:r>
      <w:r w:rsidR="00FC25AD">
        <w:t xml:space="preserve"> [Wu et al 1997, </w:t>
      </w:r>
      <w:proofErr w:type="spellStart"/>
      <w:r w:rsidR="00FC25AD">
        <w:t>Dragic</w:t>
      </w:r>
      <w:proofErr w:type="spellEnd"/>
      <w:r w:rsidR="00FC25AD">
        <w:t xml:space="preserve"> et al 1998</w:t>
      </w:r>
      <w:r w:rsidR="00165B24">
        <w:t>, Zhang et al 2007</w:t>
      </w:r>
      <w:r w:rsidR="00FC25AD">
        <w:t>]</w:t>
      </w:r>
      <w:proofErr w:type="gramStart"/>
      <w:r w:rsidR="00D154F6">
        <w:t>;</w:t>
      </w:r>
      <w:proofErr w:type="gramEnd"/>
      <w:r w:rsidR="00165B24">
        <w:t xml:space="preserve"> whereas</w:t>
      </w:r>
      <w:r w:rsidR="00D154F6">
        <w:t xml:space="preserve"> for CXCR4 using virus, </w:t>
      </w:r>
      <w:r w:rsidR="00165B24">
        <w:t xml:space="preserve">the gp120 </w:t>
      </w:r>
      <w:r w:rsidR="00D154F6">
        <w:t>only</w:t>
      </w:r>
      <w:r w:rsidR="00165B24">
        <w:t xml:space="preserve"> recognizes</w:t>
      </w:r>
      <w:r w:rsidR="00D154F6">
        <w:t xml:space="preserve"> t</w:t>
      </w:r>
      <w:r w:rsidR="00165B24">
        <w:t xml:space="preserve">he second extracellular loop </w:t>
      </w:r>
      <w:r w:rsidR="00FC25AD">
        <w:t xml:space="preserve">[Picard et al 1997]. </w:t>
      </w:r>
      <w:r w:rsidR="00D154F6">
        <w:t xml:space="preserve">Unavailability of </w:t>
      </w:r>
      <w:r w:rsidR="00165B24">
        <w:t>co receptors for</w:t>
      </w:r>
      <w:r w:rsidR="00D154F6">
        <w:t xml:space="preserve"> gp120</w:t>
      </w:r>
      <w:r w:rsidR="00165B24">
        <w:t xml:space="preserve"> binding</w:t>
      </w:r>
      <w:r w:rsidR="00D154F6">
        <w:t xml:space="preserve"> prevents HIV entry into host cell.</w:t>
      </w:r>
      <w:r w:rsidR="00165B24">
        <w:t xml:space="preserve"> Co receptor antagonists are designed that binds specifically to targeted co receptors, making it unavailable to </w:t>
      </w:r>
      <w:r w:rsidR="002D69EE">
        <w:t>HIV gp120 binding.</w:t>
      </w:r>
    </w:p>
    <w:p w:rsidR="002D69EE" w:rsidRDefault="002D69EE" w:rsidP="00414D34">
      <w:pPr>
        <w:spacing w:line="480" w:lineRule="auto"/>
        <w:jc w:val="both"/>
      </w:pPr>
    </w:p>
    <w:p w:rsidR="00853730" w:rsidRDefault="002D69EE" w:rsidP="00414D34">
      <w:pPr>
        <w:spacing w:line="480" w:lineRule="auto"/>
        <w:jc w:val="both"/>
      </w:pPr>
      <w:r>
        <w:t>Some of the CCR5 antagonists</w:t>
      </w:r>
      <w:r w:rsidR="007D5062">
        <w:t xml:space="preserve"> developed</w:t>
      </w:r>
      <w:r>
        <w:t xml:space="preserve"> are TAK-779</w:t>
      </w:r>
      <w:r w:rsidR="007D5062">
        <w:t xml:space="preserve"> [Baba et al 1999]</w:t>
      </w:r>
      <w:r>
        <w:t xml:space="preserve">, </w:t>
      </w:r>
      <w:r w:rsidR="007D5062">
        <w:t xml:space="preserve">TAK-652 [Baba et al 2005], </w:t>
      </w:r>
      <w:proofErr w:type="spellStart"/>
      <w:r w:rsidR="007D5062">
        <w:t>vicriviroc</w:t>
      </w:r>
      <w:proofErr w:type="spellEnd"/>
      <w:r w:rsidR="007D5062">
        <w:t xml:space="preserve"> [</w:t>
      </w:r>
      <w:proofErr w:type="spellStart"/>
      <w:r w:rsidR="007D5062">
        <w:t>Strizki</w:t>
      </w:r>
      <w:proofErr w:type="spellEnd"/>
      <w:r w:rsidR="007D5062">
        <w:t xml:space="preserve"> et al 2005,</w:t>
      </w:r>
      <w:r w:rsidR="00082FF1">
        <w:t xml:space="preserve"> </w:t>
      </w:r>
      <w:proofErr w:type="spellStart"/>
      <w:r w:rsidR="00082FF1">
        <w:t>Schurmann</w:t>
      </w:r>
      <w:proofErr w:type="spellEnd"/>
      <w:r w:rsidR="00082FF1">
        <w:t xml:space="preserve"> et al 2007, </w:t>
      </w:r>
      <w:proofErr w:type="spellStart"/>
      <w:r w:rsidR="00082FF1">
        <w:t>Gulick</w:t>
      </w:r>
      <w:proofErr w:type="spellEnd"/>
      <w:r w:rsidR="00082FF1">
        <w:t xml:space="preserve"> et al 2007</w:t>
      </w:r>
      <w:r w:rsidR="007D5062">
        <w:t>]</w:t>
      </w:r>
      <w:r>
        <w:t xml:space="preserve">, </w:t>
      </w:r>
      <w:r w:rsidR="00082FF1">
        <w:t>AD101 (SCH-350581) [</w:t>
      </w:r>
      <w:proofErr w:type="spellStart"/>
      <w:r w:rsidR="00082FF1">
        <w:t>Tsamis</w:t>
      </w:r>
      <w:proofErr w:type="spellEnd"/>
      <w:r w:rsidR="00082FF1">
        <w:t xml:space="preserve"> et al 2003], </w:t>
      </w:r>
      <w:proofErr w:type="spellStart"/>
      <w:r w:rsidR="00082FF1">
        <w:t>Maravirok</w:t>
      </w:r>
      <w:proofErr w:type="spellEnd"/>
      <w:r w:rsidR="00082FF1">
        <w:t xml:space="preserve"> (</w:t>
      </w:r>
      <w:r>
        <w:t>UK-427857</w:t>
      </w:r>
      <w:r w:rsidR="00082FF1">
        <w:t>) [</w:t>
      </w:r>
      <w:r w:rsidR="007C5C97">
        <w:t xml:space="preserve">Rosario et al 2005, De </w:t>
      </w:r>
      <w:proofErr w:type="spellStart"/>
      <w:r w:rsidR="007C5C97">
        <w:t>Clercq</w:t>
      </w:r>
      <w:proofErr w:type="spellEnd"/>
      <w:r w:rsidR="007C5C97">
        <w:t xml:space="preserve"> 2005, </w:t>
      </w:r>
      <w:proofErr w:type="spellStart"/>
      <w:r w:rsidR="007C5C97">
        <w:t>Fatkenheuer</w:t>
      </w:r>
      <w:proofErr w:type="spellEnd"/>
      <w:r w:rsidR="007C5C97">
        <w:t xml:space="preserve"> et al 2005, Rosario et al 2006, Wheeler et al 2007</w:t>
      </w:r>
      <w:r w:rsidR="00082FF1">
        <w:t>]</w:t>
      </w:r>
      <w:r>
        <w:t xml:space="preserve">, </w:t>
      </w:r>
      <w:proofErr w:type="spellStart"/>
      <w:r w:rsidR="00523771">
        <w:t>Aplaviroc</w:t>
      </w:r>
      <w:proofErr w:type="spellEnd"/>
      <w:r w:rsidR="00523771">
        <w:t xml:space="preserve"> (</w:t>
      </w:r>
      <w:r>
        <w:t>GW-873140</w:t>
      </w:r>
      <w:r w:rsidR="00523771">
        <w:t>) [</w:t>
      </w:r>
      <w:r w:rsidR="00853730">
        <w:t xml:space="preserve">Nichols et al 2007, </w:t>
      </w:r>
      <w:proofErr w:type="spellStart"/>
      <w:r w:rsidR="00853730">
        <w:t>Latinovic</w:t>
      </w:r>
      <w:proofErr w:type="spellEnd"/>
      <w:r w:rsidR="00853730">
        <w:t xml:space="preserve"> et al 2009</w:t>
      </w:r>
      <w:r w:rsidR="00523771">
        <w:t>]</w:t>
      </w:r>
      <w:r w:rsidR="007D5062">
        <w:t>, PRO-140 [</w:t>
      </w:r>
      <w:proofErr w:type="spellStart"/>
      <w:r w:rsidR="007D5062">
        <w:t>Trkola</w:t>
      </w:r>
      <w:proofErr w:type="spellEnd"/>
      <w:r w:rsidR="007D5062">
        <w:t xml:space="preserve"> et al 2001]</w:t>
      </w:r>
      <w:r w:rsidR="00853730">
        <w:t>.</w:t>
      </w:r>
    </w:p>
    <w:p w:rsidR="00853730" w:rsidRDefault="00853730" w:rsidP="00414D34">
      <w:pPr>
        <w:spacing w:line="480" w:lineRule="auto"/>
        <w:jc w:val="both"/>
      </w:pPr>
    </w:p>
    <w:p w:rsidR="00B903ED" w:rsidRDefault="00853730" w:rsidP="00414D34">
      <w:pPr>
        <w:spacing w:line="480" w:lineRule="auto"/>
        <w:jc w:val="both"/>
      </w:pPr>
      <w:r>
        <w:t>It has been observed</w:t>
      </w:r>
      <w:r w:rsidR="00764D23">
        <w:t xml:space="preserve"> that HIV is capable of co receptor switch from CCR5 to inclusion or exclusively CXCR4 [</w:t>
      </w:r>
      <w:proofErr w:type="spellStart"/>
      <w:r w:rsidR="00764D23">
        <w:t>Esbjornsson</w:t>
      </w:r>
      <w:proofErr w:type="spellEnd"/>
      <w:r w:rsidR="00764D23">
        <w:t xml:space="preserve"> et al 2010] in late-stage of disease progression.</w:t>
      </w:r>
      <w:r w:rsidR="00B903ED">
        <w:t xml:space="preserve"> HIV can use CXCR4 co receptor as the next door to enter the host cell. Therefore, the development of CXCR4 antagonists is essential.</w:t>
      </w:r>
    </w:p>
    <w:p w:rsidR="00B903ED" w:rsidRDefault="00B903ED" w:rsidP="00414D34">
      <w:pPr>
        <w:spacing w:line="480" w:lineRule="auto"/>
        <w:jc w:val="both"/>
      </w:pPr>
    </w:p>
    <w:p w:rsidR="00A27663" w:rsidRDefault="00B903ED" w:rsidP="00414D34">
      <w:pPr>
        <w:spacing w:line="480" w:lineRule="auto"/>
        <w:jc w:val="both"/>
      </w:pPr>
      <w:r>
        <w:t>Some of the CXCR4 antagonists</w:t>
      </w:r>
      <w:r w:rsidR="006A207D">
        <w:t xml:space="preserve"> either for clinical use or in clinical trial stage are </w:t>
      </w:r>
      <w:r w:rsidR="006C2F11">
        <w:t>AMD3100 [</w:t>
      </w:r>
      <w:proofErr w:type="spellStart"/>
      <w:r w:rsidR="006C2F11">
        <w:t>Donzella</w:t>
      </w:r>
      <w:proofErr w:type="spellEnd"/>
      <w:r w:rsidR="006C2F11">
        <w:t xml:space="preserve"> et al 1998], </w:t>
      </w:r>
      <w:r w:rsidR="006A207D">
        <w:t>AMD070 [</w:t>
      </w:r>
      <w:proofErr w:type="spellStart"/>
      <w:r w:rsidR="006A207D">
        <w:t>Schols</w:t>
      </w:r>
      <w:proofErr w:type="spellEnd"/>
      <w:r w:rsidR="006A207D">
        <w:t xml:space="preserve"> et al 2003, Stone et al 2007], KRH-163</w:t>
      </w:r>
      <w:r w:rsidR="006C2F11">
        <w:t>6 [</w:t>
      </w:r>
      <w:proofErr w:type="spellStart"/>
      <w:r w:rsidR="006C2F11">
        <w:t>Ichiyama</w:t>
      </w:r>
      <w:proofErr w:type="spellEnd"/>
      <w:r w:rsidR="006C2F11">
        <w:t xml:space="preserve"> et al 2003] and </w:t>
      </w:r>
      <w:r w:rsidR="006A207D">
        <w:t>KRH-2731 [Murakami et al 2004]</w:t>
      </w:r>
      <w:r w:rsidR="006C2F11">
        <w:t>.</w:t>
      </w:r>
    </w:p>
    <w:p w:rsidR="00A27663" w:rsidRDefault="00A27663" w:rsidP="00414D34">
      <w:pPr>
        <w:spacing w:line="480" w:lineRule="auto"/>
        <w:jc w:val="both"/>
      </w:pPr>
    </w:p>
    <w:p w:rsidR="00351C0E" w:rsidRDefault="00640E69" w:rsidP="00414D34">
      <w:pPr>
        <w:spacing w:line="480" w:lineRule="auto"/>
        <w:jc w:val="both"/>
      </w:pPr>
      <w:r>
        <w:t>HIV envelope protein gp41 is also a possible target for drug design. Three different strategies for develop anti HIV molecules have been reported based on gp41 coiled coil region structural information. In near future, drugs targeting gp41 might be available [</w:t>
      </w:r>
      <w:r w:rsidR="00916100">
        <w:t xml:space="preserve">Jiang and </w:t>
      </w:r>
      <w:proofErr w:type="spellStart"/>
      <w:r w:rsidR="00916100">
        <w:t>Debnath</w:t>
      </w:r>
      <w:proofErr w:type="spellEnd"/>
      <w:r w:rsidR="00916100">
        <w:t xml:space="preserve"> et al 2000</w:t>
      </w:r>
      <w:r>
        <w:t>].</w:t>
      </w:r>
    </w:p>
    <w:p w:rsidR="009E0816" w:rsidRDefault="009E0816" w:rsidP="00414D34">
      <w:pPr>
        <w:spacing w:line="480" w:lineRule="auto"/>
        <w:jc w:val="both"/>
      </w:pPr>
    </w:p>
    <w:p w:rsidR="00843678" w:rsidRPr="009E0816" w:rsidRDefault="009E0816" w:rsidP="00414D34">
      <w:pPr>
        <w:spacing w:line="480" w:lineRule="auto"/>
        <w:jc w:val="both"/>
        <w:rPr>
          <w:b/>
        </w:rPr>
      </w:pPr>
      <w:r w:rsidRPr="009E0816">
        <w:rPr>
          <w:b/>
        </w:rPr>
        <w:t>Fusion Inhibitors</w:t>
      </w:r>
    </w:p>
    <w:p w:rsidR="006B2D06" w:rsidRDefault="006B2D06" w:rsidP="00414D34">
      <w:pPr>
        <w:spacing w:line="480" w:lineRule="auto"/>
        <w:jc w:val="both"/>
      </w:pPr>
    </w:p>
    <w:p w:rsidR="009433CE" w:rsidRDefault="006B2D06" w:rsidP="00414D34">
      <w:pPr>
        <w:spacing w:line="480" w:lineRule="auto"/>
        <w:jc w:val="both"/>
      </w:pPr>
      <w:r>
        <w:t>Binding of gp120-CD4 and subsequently to co receptor</w:t>
      </w:r>
      <w:r w:rsidR="001C0676">
        <w:t xml:space="preserve"> change the confirmation in the viral envelope that shifts the gp41 from a non-</w:t>
      </w:r>
      <w:proofErr w:type="spellStart"/>
      <w:r w:rsidR="001C0676">
        <w:t>fusogenic</w:t>
      </w:r>
      <w:proofErr w:type="spellEnd"/>
      <w:r w:rsidR="001C0676">
        <w:t xml:space="preserve"> to a </w:t>
      </w:r>
      <w:proofErr w:type="spellStart"/>
      <w:r w:rsidR="001C0676">
        <w:t>fusogenic</w:t>
      </w:r>
      <w:proofErr w:type="spellEnd"/>
      <w:r w:rsidR="001C0676">
        <w:t xml:space="preserve"> state. This change in state drives HIV and host cell fusion. The exposed gp41 N-terminal domain gets inserted into cellular membrane through fusion peptide. The </w:t>
      </w:r>
      <w:proofErr w:type="spellStart"/>
      <w:r w:rsidR="001C0676">
        <w:t>heptad</w:t>
      </w:r>
      <w:proofErr w:type="spellEnd"/>
      <w:r w:rsidR="001C0676">
        <w:t xml:space="preserve"> regions HR1 and HR2 changes the free energy associated with six-helix bundle to make it thermo stable and this change in free energy is necessary for the fusion pore formation [</w:t>
      </w:r>
      <w:r w:rsidR="009433CE">
        <w:t xml:space="preserve">Weiss 2003, </w:t>
      </w:r>
      <w:proofErr w:type="spellStart"/>
      <w:r w:rsidR="009433CE">
        <w:t>Briz</w:t>
      </w:r>
      <w:proofErr w:type="spellEnd"/>
      <w:r w:rsidR="009433CE">
        <w:t xml:space="preserve"> et al 2006] and entry into the host cell.</w:t>
      </w:r>
    </w:p>
    <w:p w:rsidR="009433CE" w:rsidRDefault="009433CE" w:rsidP="00414D34">
      <w:pPr>
        <w:spacing w:line="480" w:lineRule="auto"/>
        <w:jc w:val="both"/>
      </w:pPr>
    </w:p>
    <w:p w:rsidR="009E0816" w:rsidRDefault="009433CE" w:rsidP="00414D34">
      <w:pPr>
        <w:spacing w:line="480" w:lineRule="auto"/>
        <w:jc w:val="both"/>
      </w:pPr>
      <w:r>
        <w:t xml:space="preserve">The design of fusion inhibitors is based on the targeting the </w:t>
      </w:r>
      <w:proofErr w:type="spellStart"/>
      <w:r>
        <w:t>heptad</w:t>
      </w:r>
      <w:proofErr w:type="spellEnd"/>
      <w:r>
        <w:t xml:space="preserve"> regions HR1 or HR2. Binding of the inhibitor to either HR1 or HR2 of gp41 makes it unable to make fusion pore. </w:t>
      </w:r>
      <w:proofErr w:type="spellStart"/>
      <w:r>
        <w:t>Enfuvirtide</w:t>
      </w:r>
      <w:proofErr w:type="spellEnd"/>
      <w:r>
        <w:t xml:space="preserve"> </w:t>
      </w:r>
      <w:r w:rsidR="0072578F">
        <w:t>[</w:t>
      </w:r>
      <w:proofErr w:type="spellStart"/>
      <w:r w:rsidR="0072578F">
        <w:t>Duffalo</w:t>
      </w:r>
      <w:proofErr w:type="spellEnd"/>
      <w:r w:rsidR="0072578F">
        <w:t xml:space="preserve"> and James 2003, </w:t>
      </w:r>
      <w:proofErr w:type="spellStart"/>
      <w:r w:rsidR="0072578F">
        <w:t>Poveda</w:t>
      </w:r>
      <w:proofErr w:type="spellEnd"/>
      <w:r w:rsidR="0072578F">
        <w:t xml:space="preserve"> et al 2005] </w:t>
      </w:r>
      <w:r>
        <w:t>is a synthetic peptide, approved for clinical use in 2003</w:t>
      </w:r>
      <w:r w:rsidR="00CA4B79">
        <w:t xml:space="preserve"> (commercial name-</w:t>
      </w:r>
      <w:proofErr w:type="spellStart"/>
      <w:r w:rsidR="00CA4B79">
        <w:t>Fuzeon</w:t>
      </w:r>
      <w:proofErr w:type="spellEnd"/>
      <w:r w:rsidR="00CA4B79">
        <w:t>) [Robertson 2003]</w:t>
      </w:r>
      <w:r>
        <w:t>, which can bind to HR1 region of gp41 [</w:t>
      </w:r>
      <w:r w:rsidR="00CA4B79">
        <w:t>Wild et al 1993</w:t>
      </w:r>
      <w:r>
        <w:t xml:space="preserve">]. </w:t>
      </w:r>
      <w:r w:rsidR="00CA4B79">
        <w:t xml:space="preserve">T-1249 is a second-generation fusion inhibitor drug that target different HR1 region of gp41 than </w:t>
      </w:r>
      <w:proofErr w:type="spellStart"/>
      <w:r w:rsidR="00CA4B79">
        <w:t>Enfuvirtide</w:t>
      </w:r>
      <w:proofErr w:type="spellEnd"/>
      <w:r w:rsidR="00CA4B79">
        <w:t xml:space="preserve"> [</w:t>
      </w:r>
      <w:proofErr w:type="spellStart"/>
      <w:r w:rsidR="00CA4B79">
        <w:t>Kilby</w:t>
      </w:r>
      <w:proofErr w:type="spellEnd"/>
      <w:r w:rsidR="00CA4B79">
        <w:t xml:space="preserve"> and </w:t>
      </w:r>
      <w:proofErr w:type="spellStart"/>
      <w:r w:rsidR="00CA4B79">
        <w:t>Eron</w:t>
      </w:r>
      <w:proofErr w:type="spellEnd"/>
      <w:r w:rsidR="00CA4B79">
        <w:t xml:space="preserve"> 2003]. T-1249 is active </w:t>
      </w:r>
      <w:r w:rsidR="0072578F">
        <w:t xml:space="preserve">against </w:t>
      </w:r>
      <w:proofErr w:type="spellStart"/>
      <w:r w:rsidR="0072578F">
        <w:t>Enfuvirtide</w:t>
      </w:r>
      <w:proofErr w:type="spellEnd"/>
      <w:r w:rsidR="0072578F">
        <w:t xml:space="preserve"> resistance HIV strains, HIV-2 and SIV. </w:t>
      </w:r>
      <w:r w:rsidR="00304CF1">
        <w:t xml:space="preserve"> However, it is discontinued in 2004 for clinical use [</w:t>
      </w:r>
      <w:proofErr w:type="spellStart"/>
      <w:r w:rsidR="00304CF1">
        <w:t>Briz</w:t>
      </w:r>
      <w:proofErr w:type="spellEnd"/>
      <w:r w:rsidR="00304CF1">
        <w:t xml:space="preserve"> et al 2006, </w:t>
      </w:r>
      <w:proofErr w:type="spellStart"/>
      <w:r w:rsidR="00304CF1">
        <w:t>Melby</w:t>
      </w:r>
      <w:proofErr w:type="spellEnd"/>
      <w:r w:rsidR="00304CF1">
        <w:t xml:space="preserve"> et </w:t>
      </w:r>
      <w:r w:rsidR="0093360F">
        <w:t>al 2007</w:t>
      </w:r>
      <w:r w:rsidR="00304CF1">
        <w:t xml:space="preserve">]. </w:t>
      </w:r>
      <w:proofErr w:type="spellStart"/>
      <w:r w:rsidR="00304CF1">
        <w:t>Sifuvirtide</w:t>
      </w:r>
      <w:proofErr w:type="spellEnd"/>
      <w:r w:rsidR="00304CF1">
        <w:t xml:space="preserve"> is another HIV fusion inhibitor peptide under research [Wang et al 2009].</w:t>
      </w:r>
    </w:p>
    <w:p w:rsidR="00712CF5" w:rsidRDefault="00712CF5" w:rsidP="00712CF5">
      <w:pPr>
        <w:pStyle w:val="Heading3"/>
        <w:rPr>
          <w:rFonts w:asciiTheme="minorHAnsi" w:eastAsiaTheme="minorHAnsi" w:hAnsiTheme="minorHAnsi" w:cstheme="minorBidi"/>
          <w:b w:val="0"/>
          <w:bCs w:val="0"/>
          <w:color w:val="auto"/>
        </w:rPr>
      </w:pPr>
    </w:p>
    <w:p w:rsidR="00712CF5" w:rsidRDefault="00712CF5" w:rsidP="00712CF5">
      <w:pPr>
        <w:pStyle w:val="Heading3"/>
      </w:pPr>
      <w:r>
        <w:t>Structures of Protease and Reverse Transcriptase</w:t>
      </w:r>
    </w:p>
    <w:p w:rsidR="00712CF5" w:rsidRPr="00712CF5" w:rsidRDefault="00712CF5" w:rsidP="00712CF5"/>
    <w:p w:rsidR="002F5521" w:rsidRDefault="002F5521" w:rsidP="002F5521">
      <w:pPr>
        <w:spacing w:line="480" w:lineRule="auto"/>
        <w:jc w:val="both"/>
      </w:pPr>
      <w:r>
        <w:t>Most of the antiviral drugs target either HIV protease and/or reverse transcriptase enzyme. The three dimensional structure of these proteins are vital for the development of inhibitor drugs.</w:t>
      </w:r>
    </w:p>
    <w:p w:rsidR="002F5521" w:rsidRDefault="002F5521" w:rsidP="002F5521">
      <w:pPr>
        <w:spacing w:line="480" w:lineRule="auto"/>
        <w:jc w:val="both"/>
      </w:pPr>
    </w:p>
    <w:p w:rsidR="002F5521" w:rsidRPr="00397AA8" w:rsidRDefault="002F5521" w:rsidP="002F5521">
      <w:pPr>
        <w:spacing w:line="480" w:lineRule="auto"/>
        <w:jc w:val="both"/>
        <w:rPr>
          <w:b/>
        </w:rPr>
      </w:pPr>
      <w:r w:rsidRPr="00397AA8">
        <w:rPr>
          <w:b/>
        </w:rPr>
        <w:t>Structure of Protease</w:t>
      </w:r>
    </w:p>
    <w:p w:rsidR="002F5521" w:rsidRDefault="002F5521" w:rsidP="002F5521">
      <w:pPr>
        <w:spacing w:line="480" w:lineRule="auto"/>
        <w:jc w:val="both"/>
      </w:pPr>
    </w:p>
    <w:p w:rsidR="002F5521" w:rsidRDefault="002F5521" w:rsidP="002F5521">
      <w:pPr>
        <w:spacing w:line="480" w:lineRule="auto"/>
        <w:jc w:val="both"/>
      </w:pPr>
      <w:r>
        <w:t>HIV protease enzyme was crystallized and its three dimensional structure was determined to boost antiviral drug development targeting the enzyme [</w:t>
      </w:r>
      <w:proofErr w:type="spellStart"/>
      <w:r>
        <w:t>Navia</w:t>
      </w:r>
      <w:proofErr w:type="spellEnd"/>
      <w:r>
        <w:t xml:space="preserve"> et al 1989].  The structure of protease is stored in protein data bank </w:t>
      </w:r>
      <w:r w:rsidR="0077484D">
        <w:t>(</w:t>
      </w:r>
      <w:proofErr w:type="spellStart"/>
      <w:r w:rsidR="0077484D">
        <w:t>pdb</w:t>
      </w:r>
      <w:proofErr w:type="spellEnd"/>
      <w:r w:rsidR="0077484D">
        <w:t xml:space="preserve"> </w:t>
      </w:r>
      <w:r>
        <w:t xml:space="preserve">number </w:t>
      </w:r>
      <w:hyperlink r:id="rId18" w:tooltip="Link to HIV-1 protease in PDB" w:history="1">
        <w:r w:rsidRPr="005D0D4B">
          <w:rPr>
            <w:rStyle w:val="Hyperlink"/>
          </w:rPr>
          <w:t>2HVP</w:t>
        </w:r>
      </w:hyperlink>
      <w:r w:rsidR="0077484D">
        <w:t>)</w:t>
      </w:r>
      <w:r>
        <w:t xml:space="preserve">. The enzyme is a </w:t>
      </w:r>
      <w:proofErr w:type="spellStart"/>
      <w:r>
        <w:t>homodimer</w:t>
      </w:r>
      <w:proofErr w:type="spellEnd"/>
      <w:r>
        <w:t xml:space="preserve"> of two identical 99 amino acid chains, each monomer containing active site conserved region of amino acid sequence </w:t>
      </w:r>
      <w:r w:rsidRPr="00475E2B">
        <w:t>Asp-</w:t>
      </w:r>
      <w:proofErr w:type="spellStart"/>
      <w:r w:rsidRPr="00475E2B">
        <w:t>Thr-Gly</w:t>
      </w:r>
      <w:proofErr w:type="spellEnd"/>
      <w:r>
        <w:t xml:space="preserve"> (position 25 to 27) (Fig). The conserved active </w:t>
      </w:r>
      <w:r w:rsidRPr="001C0F68">
        <w:t xml:space="preserve">site motifs are located in loops that approach the center of the </w:t>
      </w:r>
      <w:proofErr w:type="spellStart"/>
      <w:r>
        <w:t>di</w:t>
      </w:r>
      <w:r w:rsidRPr="001C0F68">
        <w:t>mer</w:t>
      </w:r>
      <w:r>
        <w:t>s</w:t>
      </w:r>
      <w:proofErr w:type="spellEnd"/>
      <w:r w:rsidRPr="001C0F68">
        <w:t xml:space="preserve">. </w:t>
      </w:r>
      <w:r>
        <w:t xml:space="preserve">The two </w:t>
      </w:r>
      <w:proofErr w:type="spellStart"/>
      <w:r>
        <w:t>dimers</w:t>
      </w:r>
      <w:proofErr w:type="spellEnd"/>
      <w:r>
        <w:t xml:space="preserve"> are connected with four stranded anti parallel beta sheets involving both C and N terminals of the subunits. Both monomer subunits together form a long cleft where the catalytically important residue </w:t>
      </w:r>
      <w:proofErr w:type="spellStart"/>
      <w:r>
        <w:t>asparatic</w:t>
      </w:r>
      <w:proofErr w:type="spellEnd"/>
      <w:r>
        <w:t xml:space="preserve"> acid from both subunits are located in a coplanar configuration. Each monomer subunit has distinct structure called “flap structure” containing anti parallel beta-sheets and a beta loop in between the sheets, extending over the substrate binding active site [Ho et al 1994, </w:t>
      </w:r>
      <w:proofErr w:type="spellStart"/>
      <w:r>
        <w:t>Hosur</w:t>
      </w:r>
      <w:proofErr w:type="spellEnd"/>
      <w:r>
        <w:t xml:space="preserve"> et al 1994].</w:t>
      </w:r>
    </w:p>
    <w:p w:rsidR="002F5521" w:rsidRDefault="002F5521" w:rsidP="002F5521">
      <w:pPr>
        <w:spacing w:line="480" w:lineRule="auto"/>
        <w:jc w:val="both"/>
      </w:pPr>
    </w:p>
    <w:p w:rsidR="002F5521" w:rsidRDefault="002F5521" w:rsidP="002F5521">
      <w:pPr>
        <w:spacing w:line="480" w:lineRule="auto"/>
        <w:jc w:val="both"/>
      </w:pPr>
      <w:r>
        <w:t xml:space="preserve">The amino acids towards the end of the N-terminus and C- terminus of each subunits are conventionally named P1, P2, P3 and P1’, P2’, P3’ etc respectively [Jack et al 1988]. At the active site, the </w:t>
      </w:r>
      <w:proofErr w:type="spellStart"/>
      <w:r>
        <w:t>subsites</w:t>
      </w:r>
      <w:proofErr w:type="spellEnd"/>
      <w:r>
        <w:t xml:space="preserve"> that interacts with the corresponding substrate or inhibitor side chains are named as S1, S2, S3 etc (from N terminus) and S1’, S2’, S3’ etc (from C – terminus) respectively from central </w:t>
      </w:r>
      <w:proofErr w:type="spellStart"/>
      <w:r>
        <w:t>asparatic</w:t>
      </w:r>
      <w:proofErr w:type="spellEnd"/>
      <w:r>
        <w:t xml:space="preserve"> acid residue. The seven amino acids at major processing </w:t>
      </w:r>
      <w:proofErr w:type="spellStart"/>
      <w:r>
        <w:t>subsites</w:t>
      </w:r>
      <w:proofErr w:type="spellEnd"/>
      <w:r>
        <w:t xml:space="preserve"> S4-S3’ are the most efficient at cleaving peptide substrates.</w:t>
      </w:r>
    </w:p>
    <w:p w:rsidR="002F5521" w:rsidRDefault="002F5521" w:rsidP="002F5521">
      <w:pPr>
        <w:spacing w:line="480" w:lineRule="auto"/>
        <w:jc w:val="both"/>
      </w:pPr>
    </w:p>
    <w:p w:rsidR="002F5521" w:rsidRDefault="002F5521" w:rsidP="002F5521">
      <w:pPr>
        <w:spacing w:line="480" w:lineRule="auto"/>
        <w:jc w:val="both"/>
      </w:pPr>
      <w:r>
        <w:rPr>
          <w:noProof/>
          <w:lang w:eastAsia="en-US"/>
        </w:rPr>
        <w:drawing>
          <wp:inline distT="0" distB="0" distL="0" distR="0">
            <wp:extent cx="5270500" cy="3296920"/>
            <wp:effectExtent l="25400" t="0" r="0" b="0"/>
            <wp:docPr id="2" name="Picture 0" descr="Screen shot 2013-06-06 at 12.42.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6-06 at 12.42.41 PM.png"/>
                    <pic:cNvPicPr/>
                  </pic:nvPicPr>
                  <pic:blipFill>
                    <a:blip r:embed="rId19"/>
                    <a:stretch>
                      <a:fillRect/>
                    </a:stretch>
                  </pic:blipFill>
                  <pic:spPr>
                    <a:xfrm>
                      <a:off x="0" y="0"/>
                      <a:ext cx="5270500" cy="3296920"/>
                    </a:xfrm>
                    <a:prstGeom prst="rect">
                      <a:avLst/>
                    </a:prstGeom>
                  </pic:spPr>
                </pic:pic>
              </a:graphicData>
            </a:graphic>
          </wp:inline>
        </w:drawing>
      </w:r>
    </w:p>
    <w:p w:rsidR="00577E9A" w:rsidRPr="00577E9A" w:rsidRDefault="002F5521" w:rsidP="00577E9A">
      <w:pPr>
        <w:rPr>
          <w:rFonts w:ascii="Times" w:hAnsi="Times"/>
          <w:sz w:val="20"/>
          <w:szCs w:val="20"/>
        </w:rPr>
      </w:pPr>
      <w:r w:rsidRPr="008A359F">
        <w:rPr>
          <w:sz w:val="20"/>
        </w:rPr>
        <w:t>Fig</w:t>
      </w:r>
      <w:r w:rsidR="00D306C1">
        <w:rPr>
          <w:sz w:val="20"/>
        </w:rPr>
        <w:t>ure</w:t>
      </w:r>
      <w:r w:rsidRPr="008A359F">
        <w:rPr>
          <w:sz w:val="20"/>
        </w:rPr>
        <w:t xml:space="preserve">: </w:t>
      </w:r>
      <w:r w:rsidR="00A52ED5">
        <w:rPr>
          <w:rFonts w:ascii="Times" w:hAnsi="Times" w:cs="Times"/>
          <w:color w:val="141413"/>
          <w:sz w:val="20"/>
          <w:szCs w:val="14"/>
        </w:rPr>
        <w:t>A detailed molecular</w:t>
      </w:r>
      <w:r w:rsidRPr="008A359F">
        <w:rPr>
          <w:rFonts w:ascii="Times" w:hAnsi="Times" w:cs="Times"/>
          <w:color w:val="141413"/>
          <w:sz w:val="20"/>
          <w:szCs w:val="14"/>
        </w:rPr>
        <w:t xml:space="preserve"> structure of HIV-1 protease. </w:t>
      </w:r>
      <w:r w:rsidR="00A52ED5">
        <w:rPr>
          <w:rFonts w:ascii="Times" w:hAnsi="Times" w:cs="Times"/>
          <w:color w:val="141413"/>
          <w:sz w:val="20"/>
          <w:szCs w:val="14"/>
        </w:rPr>
        <w:t xml:space="preserve">Different regions of protease are denoted by color. Yellow – Active site region; Red – Flap region; Blue - </w:t>
      </w:r>
      <w:r w:rsidRPr="008A359F">
        <w:rPr>
          <w:rFonts w:ascii="Times" w:hAnsi="Times" w:cs="Times"/>
          <w:color w:val="141413"/>
          <w:sz w:val="20"/>
          <w:szCs w:val="14"/>
        </w:rPr>
        <w:t xml:space="preserve">flap hinge </w:t>
      </w:r>
      <w:r w:rsidR="00A52ED5">
        <w:rPr>
          <w:rFonts w:ascii="Times" w:hAnsi="Times" w:cs="Times"/>
          <w:color w:val="141413"/>
          <w:sz w:val="20"/>
          <w:szCs w:val="14"/>
        </w:rPr>
        <w:t>residue</w:t>
      </w:r>
      <w:r w:rsidRPr="008A359F">
        <w:rPr>
          <w:rFonts w:ascii="Times" w:hAnsi="Times" w:cs="Times"/>
          <w:color w:val="141413"/>
          <w:sz w:val="20"/>
          <w:szCs w:val="14"/>
        </w:rPr>
        <w:t xml:space="preserve">; </w:t>
      </w:r>
      <w:r w:rsidR="00A52ED5">
        <w:rPr>
          <w:rFonts w:ascii="Times" w:hAnsi="Times" w:cs="Times"/>
          <w:color w:val="141413"/>
          <w:sz w:val="20"/>
          <w:szCs w:val="14"/>
        </w:rPr>
        <w:t xml:space="preserve">Light blue - </w:t>
      </w:r>
      <w:r w:rsidRPr="008A359F">
        <w:rPr>
          <w:rFonts w:ascii="Times" w:hAnsi="Times" w:cs="Times"/>
          <w:color w:val="141413"/>
          <w:sz w:val="20"/>
          <w:szCs w:val="14"/>
        </w:rPr>
        <w:t xml:space="preserve">residues adjacent to the active site; </w:t>
      </w:r>
      <w:r w:rsidR="00A52ED5">
        <w:rPr>
          <w:rFonts w:ascii="Times" w:hAnsi="Times" w:cs="Times"/>
          <w:color w:val="141413"/>
          <w:sz w:val="20"/>
          <w:szCs w:val="14"/>
        </w:rPr>
        <w:t xml:space="preserve">Purple - </w:t>
      </w:r>
      <w:r w:rsidRPr="008A359F">
        <w:rPr>
          <w:rFonts w:ascii="Times" w:hAnsi="Times" w:cs="Times"/>
          <w:color w:val="141413"/>
          <w:sz w:val="20"/>
          <w:szCs w:val="14"/>
        </w:rPr>
        <w:t xml:space="preserve">residues distant from the active site of the enzyme. </w:t>
      </w:r>
      <w:r w:rsidR="00A52ED5">
        <w:rPr>
          <w:rFonts w:ascii="Times" w:hAnsi="Times" w:cs="Times"/>
          <w:color w:val="141413"/>
          <w:sz w:val="20"/>
          <w:szCs w:val="14"/>
        </w:rPr>
        <w:t xml:space="preserve">Source: </w:t>
      </w:r>
      <w:proofErr w:type="spellStart"/>
      <w:r w:rsidR="00577E9A" w:rsidRPr="00577E9A">
        <w:rPr>
          <w:rFonts w:ascii="Times" w:hAnsi="Times"/>
          <w:sz w:val="20"/>
          <w:szCs w:val="20"/>
        </w:rPr>
        <w:t>Boden</w:t>
      </w:r>
      <w:proofErr w:type="spellEnd"/>
      <w:r w:rsidR="00577E9A" w:rsidRPr="00577E9A">
        <w:rPr>
          <w:rFonts w:ascii="Times" w:hAnsi="Times"/>
          <w:sz w:val="20"/>
          <w:szCs w:val="20"/>
        </w:rPr>
        <w:t xml:space="preserve">, Daniel, and Martin Markowitz. “Resistance to Human Immunodeficiency Virus Type 1 Protease Inhibitors.” </w:t>
      </w:r>
      <w:r w:rsidR="00577E9A" w:rsidRPr="00577E9A">
        <w:rPr>
          <w:rFonts w:ascii="Times" w:hAnsi="Times"/>
          <w:i/>
          <w:sz w:val="20"/>
          <w:szCs w:val="20"/>
        </w:rPr>
        <w:t>Antimicrobial Agents and Chemotherapy</w:t>
      </w:r>
      <w:r w:rsidR="00577E9A" w:rsidRPr="00577E9A">
        <w:rPr>
          <w:rFonts w:ascii="Times" w:hAnsi="Times"/>
          <w:sz w:val="20"/>
          <w:szCs w:val="20"/>
        </w:rPr>
        <w:t xml:space="preserve"> 42, no. 11 (November 1, 1998): 2775–2783.</w:t>
      </w:r>
    </w:p>
    <w:p w:rsidR="002F5521" w:rsidRDefault="002F5521" w:rsidP="002F5521">
      <w:pPr>
        <w:spacing w:line="480" w:lineRule="auto"/>
        <w:jc w:val="both"/>
        <w:rPr>
          <w:b/>
        </w:rPr>
      </w:pPr>
    </w:p>
    <w:p w:rsidR="002F5521" w:rsidRPr="00397AA8" w:rsidRDefault="00D306C1" w:rsidP="002F5521">
      <w:pPr>
        <w:spacing w:line="480" w:lineRule="auto"/>
        <w:jc w:val="both"/>
        <w:rPr>
          <w:b/>
        </w:rPr>
      </w:pPr>
      <w:r>
        <w:rPr>
          <w:b/>
        </w:rPr>
        <w:br w:type="page"/>
      </w:r>
      <w:r w:rsidR="002F5521" w:rsidRPr="00397AA8">
        <w:rPr>
          <w:b/>
        </w:rPr>
        <w:t>Structure of reverse transcriptase</w:t>
      </w:r>
    </w:p>
    <w:p w:rsidR="002F5521" w:rsidRDefault="002F5521" w:rsidP="002F5521">
      <w:pPr>
        <w:spacing w:line="480" w:lineRule="auto"/>
        <w:jc w:val="both"/>
      </w:pPr>
    </w:p>
    <w:p w:rsidR="00D306C1" w:rsidRDefault="002F5521" w:rsidP="002F5521">
      <w:pPr>
        <w:spacing w:line="480" w:lineRule="auto"/>
        <w:jc w:val="both"/>
      </w:pPr>
      <w:r>
        <w:t xml:space="preserve">HIV-1 reverse transcriptase is a </w:t>
      </w:r>
      <w:proofErr w:type="spellStart"/>
      <w:r>
        <w:t>heterodimer</w:t>
      </w:r>
      <w:proofErr w:type="spellEnd"/>
      <w:r>
        <w:t xml:space="preserve"> of two subunits: p66 (66 kilo Daltons) and p51 (51 kilo Daltons). The catalytic polymerase domain is located at 440 amino acids at N – terminal of p66 subunit and the </w:t>
      </w:r>
      <w:proofErr w:type="spellStart"/>
      <w:r>
        <w:t>RNaseH</w:t>
      </w:r>
      <w:proofErr w:type="spellEnd"/>
      <w:r>
        <w:t xml:space="preserve"> domain is located at 120 amino acids at C – terminal of the same subunit [Jacob and Molina et al 1993]. The p51 subunit is 440 amino acids long and is identical to the first 440 residues of p66 subunit from N – terminal but has significant structural conformation. The identical regions of p66 and p51 subunits have four sub domains: fingers (residue 1-85, and 118-155), palm (residues 86-117 and 156-236), thumb (residue 237-318) and connection (319-426) [</w:t>
      </w:r>
      <w:proofErr w:type="spellStart"/>
      <w:r>
        <w:t>Kohlstaedt</w:t>
      </w:r>
      <w:proofErr w:type="spellEnd"/>
      <w:r>
        <w:t xml:space="preserve"> et al 1992, </w:t>
      </w:r>
      <w:proofErr w:type="spellStart"/>
      <w:r>
        <w:t>Jacobo</w:t>
      </w:r>
      <w:proofErr w:type="spellEnd"/>
      <w:r>
        <w:t xml:space="preserve"> and Molina et al 1993]. However, the relative positions of the four </w:t>
      </w:r>
      <w:proofErr w:type="spellStart"/>
      <w:r>
        <w:t>subdomains</w:t>
      </w:r>
      <w:proofErr w:type="spellEnd"/>
      <w:r>
        <w:t xml:space="preserve"> at identical regions of p66 and p51 are different (fig below). Reverse transcriptase functions two enzymatic </w:t>
      </w:r>
      <w:r w:rsidR="00577E9A">
        <w:t>activities</w:t>
      </w:r>
      <w:r>
        <w:t xml:space="preserve">: DNA polymerase and </w:t>
      </w:r>
      <w:proofErr w:type="spellStart"/>
      <w:r>
        <w:t>RNase</w:t>
      </w:r>
      <w:proofErr w:type="spellEnd"/>
      <w:r>
        <w:t xml:space="preserve"> H, both required for copying single stranded RNA to double stranded DNA. Both the enzymatic catalytic functions occur in the active site of p66. The polymerase and </w:t>
      </w:r>
      <w:proofErr w:type="spellStart"/>
      <w:r>
        <w:t>RNase</w:t>
      </w:r>
      <w:proofErr w:type="spellEnd"/>
      <w:r>
        <w:t xml:space="preserve"> H has spatially distinct domains in p66. The four </w:t>
      </w:r>
      <w:proofErr w:type="spellStart"/>
      <w:r>
        <w:t>subdomains</w:t>
      </w:r>
      <w:proofErr w:type="spellEnd"/>
      <w:r>
        <w:t>: fingers, palm, thumb and connections in p66 discussed above</w:t>
      </w:r>
      <w:r w:rsidR="00D306C1">
        <w:t xml:space="preserve"> occur in polymerase domain (Figure</w:t>
      </w:r>
      <w:r>
        <w:t>).</w:t>
      </w:r>
    </w:p>
    <w:p w:rsidR="002F5521" w:rsidRDefault="002F5521" w:rsidP="002F5521">
      <w:pPr>
        <w:spacing w:line="480" w:lineRule="auto"/>
        <w:jc w:val="both"/>
      </w:pPr>
    </w:p>
    <w:p w:rsidR="00D306C1" w:rsidRDefault="00D306C1" w:rsidP="00D306C1">
      <w:pPr>
        <w:spacing w:line="480" w:lineRule="auto"/>
        <w:jc w:val="both"/>
      </w:pPr>
      <w:r>
        <w:t xml:space="preserve">The DNA binding cleft is formed in the </w:t>
      </w:r>
      <w:proofErr w:type="spellStart"/>
      <w:r>
        <w:t>subdomains</w:t>
      </w:r>
      <w:proofErr w:type="spellEnd"/>
      <w:r>
        <w:t xml:space="preserve"> of polymerase and </w:t>
      </w:r>
      <w:proofErr w:type="spellStart"/>
      <w:r>
        <w:t>RNase</w:t>
      </w:r>
      <w:proofErr w:type="spellEnd"/>
      <w:r>
        <w:t xml:space="preserve"> H. The p51 sub domains “thumb” and “connection” </w:t>
      </w:r>
      <w:proofErr w:type="gramStart"/>
      <w:r>
        <w:t>form</w:t>
      </w:r>
      <w:proofErr w:type="gramEnd"/>
      <w:r>
        <w:t xml:space="preserve"> the floor of DNA binding cleft. The DNA, bound to the cleft, makes contact with active sites of both polymerase and </w:t>
      </w:r>
      <w:proofErr w:type="spellStart"/>
      <w:r>
        <w:t>RNase</w:t>
      </w:r>
      <w:proofErr w:type="spellEnd"/>
      <w:r>
        <w:t xml:space="preserve"> H. The p66 thumb positions the DNA at the cleft through interactions that involve primer and template strands.</w:t>
      </w:r>
    </w:p>
    <w:p w:rsidR="002F5521" w:rsidRDefault="002F5521" w:rsidP="002F5521">
      <w:pPr>
        <w:spacing w:line="480" w:lineRule="auto"/>
        <w:jc w:val="both"/>
      </w:pPr>
    </w:p>
    <w:p w:rsidR="002F5521" w:rsidRDefault="00677235" w:rsidP="002F5521">
      <w:pPr>
        <w:spacing w:line="480" w:lineRule="auto"/>
        <w:jc w:val="both"/>
      </w:pPr>
      <w:r w:rsidRPr="00677235">
        <w:rPr>
          <w:noProof/>
          <w:lang w:eastAsia="en-US"/>
        </w:rPr>
        <w:drawing>
          <wp:inline distT="0" distB="0" distL="0" distR="0">
            <wp:extent cx="5270500" cy="3877310"/>
            <wp:effectExtent l="25400" t="0" r="0" b="0"/>
            <wp:docPr id="36" name="Picture 18" descr="Screen shot 2013-06-07 at 12.3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6-07 at 12.38.39 PM.png"/>
                    <pic:cNvPicPr/>
                  </pic:nvPicPr>
                  <pic:blipFill>
                    <a:blip r:embed="rId20"/>
                    <a:stretch>
                      <a:fillRect/>
                    </a:stretch>
                  </pic:blipFill>
                  <pic:spPr>
                    <a:xfrm>
                      <a:off x="0" y="0"/>
                      <a:ext cx="5270500" cy="3877310"/>
                    </a:xfrm>
                    <a:prstGeom prst="rect">
                      <a:avLst/>
                    </a:prstGeom>
                  </pic:spPr>
                </pic:pic>
              </a:graphicData>
            </a:graphic>
          </wp:inline>
        </w:drawing>
      </w:r>
    </w:p>
    <w:p w:rsidR="00677235" w:rsidRDefault="00677235" w:rsidP="00577E9A">
      <w:pPr>
        <w:jc w:val="both"/>
        <w:rPr>
          <w:rFonts w:ascii="Times" w:hAnsi="Times" w:cs="Times"/>
          <w:color w:val="1A1818"/>
          <w:sz w:val="22"/>
          <w:szCs w:val="17"/>
        </w:rPr>
      </w:pPr>
    </w:p>
    <w:p w:rsidR="00577E9A" w:rsidRPr="00577E9A" w:rsidRDefault="002F5521" w:rsidP="00577E9A">
      <w:pPr>
        <w:jc w:val="both"/>
        <w:rPr>
          <w:rFonts w:ascii="Times" w:hAnsi="Times"/>
          <w:sz w:val="20"/>
          <w:szCs w:val="20"/>
        </w:rPr>
      </w:pPr>
      <w:r>
        <w:rPr>
          <w:rFonts w:ascii="Times" w:hAnsi="Times" w:cs="Times"/>
          <w:color w:val="1A1818"/>
          <w:sz w:val="22"/>
          <w:szCs w:val="17"/>
        </w:rPr>
        <w:t xml:space="preserve">Figure: </w:t>
      </w:r>
      <w:r w:rsidRPr="009F7E9F">
        <w:rPr>
          <w:rFonts w:ascii="Times" w:hAnsi="Times" w:cs="Times"/>
          <w:color w:val="1A1818"/>
          <w:sz w:val="22"/>
          <w:szCs w:val="17"/>
        </w:rPr>
        <w:t>R</w:t>
      </w:r>
      <w:r w:rsidR="00577E9A">
        <w:rPr>
          <w:rFonts w:ascii="Times" w:hAnsi="Times" w:cs="Times"/>
          <w:color w:val="1A1818"/>
          <w:sz w:val="22"/>
          <w:szCs w:val="17"/>
        </w:rPr>
        <w:t>ibbon representation of HIV-1 Reverse Transcriptase</w:t>
      </w:r>
      <w:r w:rsidRPr="009F7E9F">
        <w:rPr>
          <w:rFonts w:ascii="Times" w:hAnsi="Times" w:cs="Times"/>
          <w:color w:val="1A1818"/>
          <w:sz w:val="22"/>
          <w:szCs w:val="17"/>
        </w:rPr>
        <w:t xml:space="preserve"> </w:t>
      </w:r>
      <w:proofErr w:type="spellStart"/>
      <w:r w:rsidRPr="009F7E9F">
        <w:rPr>
          <w:rFonts w:ascii="Times" w:hAnsi="Times" w:cs="Times"/>
          <w:color w:val="1A1818"/>
          <w:sz w:val="22"/>
          <w:szCs w:val="17"/>
        </w:rPr>
        <w:t>complex</w:t>
      </w:r>
      <w:r w:rsidR="00577E9A">
        <w:rPr>
          <w:rFonts w:ascii="Times" w:hAnsi="Times" w:cs="Times"/>
          <w:color w:val="1A1818"/>
          <w:sz w:val="22"/>
          <w:szCs w:val="17"/>
        </w:rPr>
        <w:t>ed</w:t>
      </w:r>
      <w:proofErr w:type="spellEnd"/>
      <w:r w:rsidRPr="009F7E9F">
        <w:rPr>
          <w:rFonts w:ascii="Times" w:hAnsi="Times" w:cs="Times"/>
          <w:color w:val="1A1818"/>
          <w:sz w:val="22"/>
          <w:szCs w:val="17"/>
        </w:rPr>
        <w:t xml:space="preserve"> with nucleic acid. The fingers, palm, thumb,</w:t>
      </w:r>
      <w:r w:rsidR="00677235">
        <w:rPr>
          <w:rFonts w:ascii="Times" w:hAnsi="Times" w:cs="Times"/>
          <w:color w:val="1A1818"/>
          <w:sz w:val="22"/>
          <w:szCs w:val="17"/>
        </w:rPr>
        <w:t xml:space="preserve"> connection, and </w:t>
      </w:r>
      <w:proofErr w:type="spellStart"/>
      <w:r w:rsidR="00677235">
        <w:rPr>
          <w:rFonts w:ascii="Times" w:hAnsi="Times" w:cs="Times"/>
          <w:color w:val="1A1818"/>
          <w:sz w:val="22"/>
          <w:szCs w:val="17"/>
        </w:rPr>
        <w:t>RNase</w:t>
      </w:r>
      <w:proofErr w:type="spellEnd"/>
      <w:r w:rsidR="00677235">
        <w:rPr>
          <w:rFonts w:ascii="Times" w:hAnsi="Times" w:cs="Times"/>
          <w:color w:val="1A1818"/>
          <w:sz w:val="22"/>
          <w:szCs w:val="17"/>
        </w:rPr>
        <w:t xml:space="preserve"> H sub do</w:t>
      </w:r>
      <w:r w:rsidRPr="009F7E9F">
        <w:rPr>
          <w:rFonts w:ascii="Times" w:hAnsi="Times" w:cs="Times"/>
          <w:color w:val="1A1818"/>
          <w:sz w:val="22"/>
          <w:szCs w:val="17"/>
        </w:rPr>
        <w:t xml:space="preserve">mains </w:t>
      </w:r>
      <w:r w:rsidR="00677235">
        <w:rPr>
          <w:rFonts w:ascii="Times" w:hAnsi="Times" w:cs="Times"/>
          <w:color w:val="1A1818"/>
          <w:sz w:val="22"/>
          <w:szCs w:val="17"/>
        </w:rPr>
        <w:t xml:space="preserve">are encoded with colors </w:t>
      </w:r>
      <w:r w:rsidRPr="009F7E9F">
        <w:rPr>
          <w:rFonts w:ascii="Times" w:hAnsi="Times" w:cs="Times"/>
          <w:color w:val="1A1818"/>
          <w:sz w:val="22"/>
          <w:szCs w:val="17"/>
        </w:rPr>
        <w:t>blue, red, green, yellow, and orange, respectively. The p51 sub</w:t>
      </w:r>
      <w:r w:rsidR="00677235">
        <w:rPr>
          <w:rFonts w:ascii="Times" w:hAnsi="Times" w:cs="Times"/>
          <w:color w:val="1A1818"/>
          <w:sz w:val="22"/>
          <w:szCs w:val="17"/>
        </w:rPr>
        <w:t xml:space="preserve"> </w:t>
      </w:r>
      <w:r w:rsidRPr="009F7E9F">
        <w:rPr>
          <w:rFonts w:ascii="Times" w:hAnsi="Times" w:cs="Times"/>
          <w:color w:val="1A1818"/>
          <w:sz w:val="22"/>
          <w:szCs w:val="17"/>
        </w:rPr>
        <w:t xml:space="preserve">- unit is in dark brown. The template and primer DNA strands are shown in light gray and dark gray, respectively. Source: </w:t>
      </w:r>
      <w:r w:rsidR="00577E9A" w:rsidRPr="00577E9A">
        <w:rPr>
          <w:rFonts w:ascii="Times" w:hAnsi="Times"/>
          <w:sz w:val="20"/>
          <w:szCs w:val="20"/>
        </w:rPr>
        <w:t xml:space="preserve">Huang, </w:t>
      </w:r>
      <w:proofErr w:type="spellStart"/>
      <w:r w:rsidR="00577E9A" w:rsidRPr="00577E9A">
        <w:rPr>
          <w:rFonts w:ascii="Times" w:hAnsi="Times"/>
          <w:sz w:val="20"/>
          <w:szCs w:val="20"/>
        </w:rPr>
        <w:t>Huifang</w:t>
      </w:r>
      <w:proofErr w:type="spellEnd"/>
      <w:r w:rsidR="00577E9A" w:rsidRPr="00577E9A">
        <w:rPr>
          <w:rFonts w:ascii="Times" w:hAnsi="Times"/>
          <w:sz w:val="20"/>
          <w:szCs w:val="20"/>
        </w:rPr>
        <w:t xml:space="preserve">, Rajiv Chopra, Gregory L. </w:t>
      </w:r>
      <w:proofErr w:type="spellStart"/>
      <w:r w:rsidR="00577E9A" w:rsidRPr="00577E9A">
        <w:rPr>
          <w:rFonts w:ascii="Times" w:hAnsi="Times"/>
          <w:sz w:val="20"/>
          <w:szCs w:val="20"/>
        </w:rPr>
        <w:t>Verdine</w:t>
      </w:r>
      <w:proofErr w:type="spellEnd"/>
      <w:r w:rsidR="00577E9A" w:rsidRPr="00577E9A">
        <w:rPr>
          <w:rFonts w:ascii="Times" w:hAnsi="Times"/>
          <w:sz w:val="20"/>
          <w:szCs w:val="20"/>
        </w:rPr>
        <w:t xml:space="preserve">, and Stephen C. Harrison. “Structure of a Covalently Trapped Catalytic Complex of HIV-1 Reverse Transcriptase: Implications for Drug Resistance.” </w:t>
      </w:r>
      <w:r w:rsidR="00577E9A" w:rsidRPr="00577E9A">
        <w:rPr>
          <w:rFonts w:ascii="Times" w:hAnsi="Times"/>
          <w:i/>
          <w:sz w:val="20"/>
          <w:szCs w:val="20"/>
        </w:rPr>
        <w:t>Science</w:t>
      </w:r>
      <w:r w:rsidR="00577E9A" w:rsidRPr="00577E9A">
        <w:rPr>
          <w:rFonts w:ascii="Times" w:hAnsi="Times"/>
          <w:sz w:val="20"/>
          <w:szCs w:val="20"/>
        </w:rPr>
        <w:t xml:space="preserve"> 282, no. 5394 (November 27, 1998): 1669–1675. </w:t>
      </w:r>
      <w:proofErr w:type="gramStart"/>
      <w:r w:rsidR="00577E9A">
        <w:rPr>
          <w:rFonts w:ascii="Times" w:hAnsi="Times"/>
          <w:sz w:val="20"/>
          <w:szCs w:val="20"/>
        </w:rPr>
        <w:t>d</w:t>
      </w:r>
      <w:r w:rsidR="00577E9A" w:rsidRPr="00577E9A">
        <w:rPr>
          <w:rFonts w:ascii="Times" w:hAnsi="Times"/>
          <w:sz w:val="20"/>
          <w:szCs w:val="20"/>
        </w:rPr>
        <w:t>oi:10.1126</w:t>
      </w:r>
      <w:proofErr w:type="gramEnd"/>
      <w:r w:rsidR="00577E9A" w:rsidRPr="00577E9A">
        <w:rPr>
          <w:rFonts w:ascii="Times" w:hAnsi="Times"/>
          <w:sz w:val="20"/>
          <w:szCs w:val="20"/>
        </w:rPr>
        <w:t>/science.282.5394.1669.</w:t>
      </w:r>
    </w:p>
    <w:p w:rsidR="002F5521" w:rsidRDefault="002F5521" w:rsidP="00577E9A">
      <w:pPr>
        <w:spacing w:before="2" w:after="2" w:line="480" w:lineRule="auto"/>
        <w:jc w:val="both"/>
      </w:pPr>
    </w:p>
    <w:p w:rsidR="002F5521" w:rsidRDefault="002F5521" w:rsidP="002F5521">
      <w:pPr>
        <w:spacing w:line="480" w:lineRule="auto"/>
        <w:jc w:val="both"/>
      </w:pPr>
      <w:r>
        <w:t xml:space="preserve">The polymerase active site of p66 has three catalytic </w:t>
      </w:r>
      <w:proofErr w:type="spellStart"/>
      <w:r>
        <w:t>carboxylates</w:t>
      </w:r>
      <w:proofErr w:type="spellEnd"/>
      <w:r>
        <w:t xml:space="preserve">: D110, D185 and D189. They bind two divalent ions (Mg++ or </w:t>
      </w:r>
      <w:proofErr w:type="spellStart"/>
      <w:r>
        <w:t>Mn</w:t>
      </w:r>
      <w:proofErr w:type="spellEnd"/>
      <w:r>
        <w:t>++) that are required for catalysis [Larder et al 1987].</w:t>
      </w:r>
    </w:p>
    <w:p w:rsidR="002F5521" w:rsidRDefault="002F5521" w:rsidP="002F5521">
      <w:pPr>
        <w:spacing w:line="480" w:lineRule="auto"/>
        <w:jc w:val="both"/>
      </w:pPr>
    </w:p>
    <w:p w:rsidR="002F5521" w:rsidRDefault="002F5521" w:rsidP="002F5521">
      <w:pPr>
        <w:spacing w:line="480" w:lineRule="auto"/>
        <w:jc w:val="both"/>
      </w:pPr>
      <w:r>
        <w:t xml:space="preserve">Some conserved residues that are involved in DNA polymerization are: K65, R72, Y115 and Q151 [Huang et al 1998,Martin-Hernandez et al 1996, </w:t>
      </w:r>
      <w:proofErr w:type="spellStart"/>
      <w:r>
        <w:t>Gao</w:t>
      </w:r>
      <w:proofErr w:type="spellEnd"/>
      <w:r>
        <w:t xml:space="preserve"> et al 1997, Boyer et al 2000].</w:t>
      </w:r>
    </w:p>
    <w:p w:rsidR="008868EC" w:rsidRDefault="00843678" w:rsidP="002D67F0">
      <w:pPr>
        <w:pStyle w:val="Heading3"/>
        <w:spacing w:line="480" w:lineRule="auto"/>
        <w:jc w:val="both"/>
      </w:pPr>
      <w:r>
        <w:t>Drug Resistance in HIV</w:t>
      </w:r>
    </w:p>
    <w:p w:rsidR="008868EC" w:rsidRDefault="008868EC" w:rsidP="002D67F0">
      <w:pPr>
        <w:spacing w:line="480" w:lineRule="auto"/>
        <w:jc w:val="both"/>
      </w:pPr>
    </w:p>
    <w:p w:rsidR="00065906" w:rsidRDefault="00BE05CA" w:rsidP="002D67F0">
      <w:pPr>
        <w:spacing w:line="480" w:lineRule="auto"/>
        <w:jc w:val="both"/>
      </w:pPr>
      <w:r>
        <w:t>Lots of researches have been conducted for elucidating the deta</w:t>
      </w:r>
      <w:r w:rsidR="00E53F8C">
        <w:t>ils of HIV life cycle</w:t>
      </w:r>
      <w:r w:rsidR="0077377B">
        <w:t xml:space="preserve"> [Frankel and Young 1998]</w:t>
      </w:r>
      <w:r w:rsidR="00E53F8C">
        <w:t xml:space="preserve">. HIV proteins with active participation in the viral replication have been identified with detailed information and their </w:t>
      </w:r>
      <w:r w:rsidR="00A37300">
        <w:t>three-</w:t>
      </w:r>
      <w:r>
        <w:t xml:space="preserve">dimensional structures. Different strategies </w:t>
      </w:r>
      <w:r w:rsidR="00E53F8C">
        <w:t>based on the function and three-dimensional structures of the viral proteins are applied for</w:t>
      </w:r>
      <w:r>
        <w:t xml:space="preserve"> </w:t>
      </w:r>
      <w:r w:rsidR="00E53F8C">
        <w:t xml:space="preserve">anti retroviral </w:t>
      </w:r>
      <w:r>
        <w:t xml:space="preserve">drug </w:t>
      </w:r>
      <w:r w:rsidR="00E53F8C">
        <w:t>development, to arrest HIV replication. Many anti retroviral drugs have been developed to date; eventually all failed to arrest HIV replica</w:t>
      </w:r>
      <w:r w:rsidR="00065906">
        <w:t>tion. The reason for the lost of therapeutic drug effect is the development of HIV resistance to those drugs.</w:t>
      </w:r>
    </w:p>
    <w:p w:rsidR="00065906" w:rsidRDefault="00065906" w:rsidP="002D67F0">
      <w:pPr>
        <w:spacing w:line="480" w:lineRule="auto"/>
        <w:jc w:val="both"/>
      </w:pPr>
    </w:p>
    <w:p w:rsidR="0077377B" w:rsidRDefault="00065906" w:rsidP="002D67F0">
      <w:pPr>
        <w:spacing w:line="480" w:lineRule="auto"/>
        <w:jc w:val="both"/>
      </w:pPr>
      <w:r>
        <w:t>HIV develops resistance to drugs with suitable mutations to counteract the drug effect. HIV has extremely high replication rate of around 10</w:t>
      </w:r>
      <w:r w:rsidR="00F60B53" w:rsidRPr="00F60B53">
        <w:rPr>
          <w:vertAlign w:val="superscript"/>
        </w:rPr>
        <w:t>10</w:t>
      </w:r>
      <w:r>
        <w:t xml:space="preserve"> virus produced per day</w:t>
      </w:r>
      <w:r w:rsidR="005C1ECF">
        <w:t xml:space="preserve"> [Coffin at 1995</w:t>
      </w:r>
      <w:r w:rsidR="004D190D">
        <w:t>, Ho et al 1995</w:t>
      </w:r>
      <w:r w:rsidR="005C1ECF">
        <w:t>]</w:t>
      </w:r>
      <w:r>
        <w:t xml:space="preserve">. The error-pruned reverse transcriptase adds a wrong base per </w:t>
      </w:r>
      <w:r w:rsidR="00C162C5">
        <w:t>18000</w:t>
      </w:r>
      <w:r>
        <w:t xml:space="preserve"> nucleotides</w:t>
      </w:r>
      <w:r w:rsidR="005C1ECF">
        <w:t xml:space="preserve"> during cDNA elongation</w:t>
      </w:r>
      <w:r w:rsidR="006851CB">
        <w:t xml:space="preserve"> [</w:t>
      </w:r>
      <w:r w:rsidR="00822ABB">
        <w:t>Roberts et al 1988</w:t>
      </w:r>
      <w:r w:rsidR="006851CB">
        <w:t>]</w:t>
      </w:r>
      <w:r w:rsidR="005C1ECF">
        <w:t xml:space="preserve">. This indicates that every base position in HIV genome of around 10,000 nucleotides </w:t>
      </w:r>
      <w:r w:rsidR="00C162C5">
        <w:t>has</w:t>
      </w:r>
      <w:r w:rsidR="005C1ECF">
        <w:t xml:space="preserve"> high probability of wrong base addition during polymerization. This creates a high genetic variability in HIV population. This pool of genetically variable HIV variants is</w:t>
      </w:r>
      <w:r w:rsidR="00C162C5">
        <w:t xml:space="preserve"> called HIV viral quasispecies.</w:t>
      </w:r>
    </w:p>
    <w:p w:rsidR="0077377B" w:rsidRDefault="0077377B" w:rsidP="002D67F0">
      <w:pPr>
        <w:spacing w:line="480" w:lineRule="auto"/>
        <w:jc w:val="both"/>
      </w:pPr>
    </w:p>
    <w:p w:rsidR="00B134CB" w:rsidRDefault="00DB4958" w:rsidP="002D67F0">
      <w:pPr>
        <w:widowControl w:val="0"/>
        <w:autoSpaceDE w:val="0"/>
        <w:autoSpaceDN w:val="0"/>
        <w:adjustRightInd w:val="0"/>
        <w:spacing w:line="480" w:lineRule="auto"/>
        <w:jc w:val="both"/>
      </w:pPr>
      <w:r>
        <w:t xml:space="preserve">Larder et al first observed resistant HIV in 1989 for the drug </w:t>
      </w:r>
      <w:proofErr w:type="spellStart"/>
      <w:r>
        <w:t>Zidovudine</w:t>
      </w:r>
      <w:proofErr w:type="spellEnd"/>
      <w:r>
        <w:t xml:space="preserve"> (</w:t>
      </w:r>
      <w:r w:rsidRPr="00DB4958">
        <w:t>AZT; 3′-azido-3′-deoxythymidine</w:t>
      </w:r>
      <w:r>
        <w:t xml:space="preserve">). Since then, many other drugs have been developed that </w:t>
      </w:r>
      <w:r w:rsidR="00640311">
        <w:t>target HIV proteins crucial at diff</w:t>
      </w:r>
      <w:r w:rsidR="006760A2">
        <w:t xml:space="preserve">erent stages of its life cycle. HIV has been successful to resist any antiretroviral drugs (provide list of drugs at annex) designed to date. HIV acquires mutations at different positions of its genes to resist the drugs. Some drugs require one mutation for HIV to be resistance (low genetic barrier) whereas others require two or more (high genetic barrier). Clinical </w:t>
      </w:r>
      <w:proofErr w:type="spellStart"/>
      <w:r w:rsidR="006760A2">
        <w:t>monotherapy</w:t>
      </w:r>
      <w:proofErr w:type="spellEnd"/>
      <w:r w:rsidR="006760A2">
        <w:t xml:space="preserve"> lead</w:t>
      </w:r>
      <w:r w:rsidR="00DA3A17">
        <w:t xml:space="preserve">s to drug failure in short time. Power combinations of triple and quadruple mixture of protease and reverse transcriptase inhibitor have superseded </w:t>
      </w:r>
      <w:proofErr w:type="spellStart"/>
      <w:r w:rsidR="00DA3A17">
        <w:t>monotherapy</w:t>
      </w:r>
      <w:proofErr w:type="spellEnd"/>
      <w:r w:rsidR="00DA3A17">
        <w:t>, to increase the genetic barrier for HIV</w:t>
      </w:r>
      <w:r w:rsidR="00B30583">
        <w:t xml:space="preserve"> [</w:t>
      </w:r>
      <w:proofErr w:type="spellStart"/>
      <w:r w:rsidR="00B30583">
        <w:t>Gulick</w:t>
      </w:r>
      <w:proofErr w:type="spellEnd"/>
      <w:r w:rsidR="00B30583">
        <w:t xml:space="preserve"> et al 1997, Hammer et al 1997</w:t>
      </w:r>
      <w:r w:rsidR="003E097B">
        <w:t xml:space="preserve">, </w:t>
      </w:r>
      <w:proofErr w:type="spellStart"/>
      <w:r w:rsidR="003E097B">
        <w:t>Perelson</w:t>
      </w:r>
      <w:proofErr w:type="spellEnd"/>
      <w:r w:rsidR="003E097B">
        <w:t xml:space="preserve"> et al 1997</w:t>
      </w:r>
      <w:r w:rsidR="00B30583">
        <w:t>]</w:t>
      </w:r>
      <w:r w:rsidR="00DA3A17">
        <w:t xml:space="preserve">. Combined antiretroviral therapy has </w:t>
      </w:r>
      <w:r w:rsidR="003E097B">
        <w:t>served</w:t>
      </w:r>
      <w:r w:rsidR="00DA3A17">
        <w:t xml:space="preserve"> successful reduction in viral load for certain time period</w:t>
      </w:r>
      <w:r w:rsidR="00C342AD">
        <w:t xml:space="preserve">. </w:t>
      </w:r>
      <w:r w:rsidR="00DA3A17">
        <w:t xml:space="preserve">However, this does not </w:t>
      </w:r>
      <w:r w:rsidR="00A47AD4">
        <w:t xml:space="preserve">expunge the virus from the patient, and </w:t>
      </w:r>
      <w:r w:rsidR="003E097B">
        <w:t xml:space="preserve">eventually </w:t>
      </w:r>
      <w:r w:rsidR="00B134CB">
        <w:t>it replicates actively from the reservoir</w:t>
      </w:r>
      <w:r w:rsidR="00C342AD">
        <w:t xml:space="preserve"> [Wong et al 1997]</w:t>
      </w:r>
      <w:r w:rsidR="00A47AD4">
        <w:t>. Therefore, at the current context of our successfully designed drugs, HIV drug resistance is inevitable; sustained suppression of the virus is not possible.</w:t>
      </w:r>
    </w:p>
    <w:p w:rsidR="00B134CB" w:rsidRDefault="00B134CB" w:rsidP="002D67F0">
      <w:pPr>
        <w:widowControl w:val="0"/>
        <w:autoSpaceDE w:val="0"/>
        <w:autoSpaceDN w:val="0"/>
        <w:adjustRightInd w:val="0"/>
        <w:spacing w:line="480" w:lineRule="auto"/>
        <w:jc w:val="both"/>
      </w:pPr>
    </w:p>
    <w:p w:rsidR="00B134CB" w:rsidRPr="0066005B" w:rsidRDefault="00B134CB" w:rsidP="002D67F0">
      <w:pPr>
        <w:widowControl w:val="0"/>
        <w:autoSpaceDE w:val="0"/>
        <w:autoSpaceDN w:val="0"/>
        <w:adjustRightInd w:val="0"/>
        <w:spacing w:line="480" w:lineRule="auto"/>
        <w:jc w:val="both"/>
        <w:rPr>
          <w:b/>
        </w:rPr>
      </w:pPr>
      <w:r w:rsidRPr="0066005B">
        <w:rPr>
          <w:b/>
        </w:rPr>
        <w:t xml:space="preserve">Mechanism of HIV </w:t>
      </w:r>
      <w:r w:rsidR="0036206C">
        <w:rPr>
          <w:b/>
        </w:rPr>
        <w:t>acquiring</w:t>
      </w:r>
      <w:r w:rsidRPr="0066005B">
        <w:rPr>
          <w:b/>
        </w:rPr>
        <w:t xml:space="preserve"> resistance to drugs</w:t>
      </w:r>
    </w:p>
    <w:p w:rsidR="00B134CB" w:rsidRPr="0066005B" w:rsidRDefault="00B134CB" w:rsidP="002D67F0">
      <w:pPr>
        <w:widowControl w:val="0"/>
        <w:autoSpaceDE w:val="0"/>
        <w:autoSpaceDN w:val="0"/>
        <w:adjustRightInd w:val="0"/>
        <w:spacing w:line="480" w:lineRule="auto"/>
        <w:jc w:val="both"/>
        <w:rPr>
          <w:b/>
        </w:rPr>
      </w:pPr>
    </w:p>
    <w:p w:rsidR="0066005B" w:rsidRPr="0066005B" w:rsidRDefault="00B134CB" w:rsidP="002D67F0">
      <w:pPr>
        <w:widowControl w:val="0"/>
        <w:autoSpaceDE w:val="0"/>
        <w:autoSpaceDN w:val="0"/>
        <w:adjustRightInd w:val="0"/>
        <w:spacing w:line="480" w:lineRule="auto"/>
        <w:jc w:val="both"/>
        <w:rPr>
          <w:b/>
        </w:rPr>
      </w:pPr>
      <w:r w:rsidRPr="0066005B">
        <w:rPr>
          <w:b/>
        </w:rPr>
        <w:t>Resistance to reverse transcriptase inhibitors</w:t>
      </w:r>
    </w:p>
    <w:p w:rsidR="0066005B" w:rsidRDefault="0066005B" w:rsidP="002D67F0">
      <w:pPr>
        <w:widowControl w:val="0"/>
        <w:autoSpaceDE w:val="0"/>
        <w:autoSpaceDN w:val="0"/>
        <w:adjustRightInd w:val="0"/>
        <w:spacing w:line="480" w:lineRule="auto"/>
        <w:jc w:val="both"/>
      </w:pPr>
    </w:p>
    <w:p w:rsidR="00B134CB" w:rsidRPr="000C57A1" w:rsidRDefault="000C57A1" w:rsidP="002D67F0">
      <w:pPr>
        <w:widowControl w:val="0"/>
        <w:autoSpaceDE w:val="0"/>
        <w:autoSpaceDN w:val="0"/>
        <w:adjustRightInd w:val="0"/>
        <w:spacing w:line="480" w:lineRule="auto"/>
        <w:jc w:val="both"/>
      </w:pPr>
      <w:r>
        <w:t>Reverse transcriptase inhibitors include nucleoside analogue inhibitors (</w:t>
      </w:r>
      <w:proofErr w:type="spellStart"/>
      <w:r>
        <w:t>NRTIs</w:t>
      </w:r>
      <w:proofErr w:type="spellEnd"/>
      <w:r>
        <w:t>), non-nucleoside inhibitors (</w:t>
      </w:r>
      <w:proofErr w:type="spellStart"/>
      <w:r>
        <w:t>NNRTIs</w:t>
      </w:r>
      <w:proofErr w:type="spellEnd"/>
      <w:r>
        <w:t xml:space="preserve">), acyclic nucleoside </w:t>
      </w:r>
      <w:proofErr w:type="spellStart"/>
      <w:r>
        <w:t>phosphonates</w:t>
      </w:r>
      <w:proofErr w:type="spellEnd"/>
      <w:r>
        <w:t xml:space="preserve"> </w:t>
      </w:r>
      <w:r w:rsidR="002803C0">
        <w:t>and one pyrophosphate analogue.</w:t>
      </w:r>
    </w:p>
    <w:p w:rsidR="002803C0" w:rsidRDefault="002803C0" w:rsidP="002D67F0">
      <w:pPr>
        <w:widowControl w:val="0"/>
        <w:autoSpaceDE w:val="0"/>
        <w:autoSpaceDN w:val="0"/>
        <w:adjustRightInd w:val="0"/>
        <w:spacing w:line="480" w:lineRule="auto"/>
        <w:jc w:val="both"/>
      </w:pPr>
    </w:p>
    <w:p w:rsidR="00C162C5" w:rsidRPr="006F7603" w:rsidRDefault="00F72BFF" w:rsidP="002D67F0">
      <w:pPr>
        <w:widowControl w:val="0"/>
        <w:autoSpaceDE w:val="0"/>
        <w:autoSpaceDN w:val="0"/>
        <w:adjustRightInd w:val="0"/>
        <w:spacing w:line="480" w:lineRule="auto"/>
        <w:jc w:val="both"/>
      </w:pPr>
      <w:r>
        <w:t>Nucleot</w:t>
      </w:r>
      <w:r w:rsidR="002803C0">
        <w:t xml:space="preserve">ide analogue inhibitors </w:t>
      </w:r>
      <w:r w:rsidR="008E1951">
        <w:t>(</w:t>
      </w:r>
      <w:proofErr w:type="spellStart"/>
      <w:r w:rsidR="008E1951">
        <w:t>NRTIs</w:t>
      </w:r>
      <w:proofErr w:type="spellEnd"/>
      <w:r w:rsidR="008E1951">
        <w:t xml:space="preserve">) </w:t>
      </w:r>
      <w:r w:rsidR="002803C0">
        <w:t xml:space="preserve">are </w:t>
      </w:r>
      <w:proofErr w:type="spellStart"/>
      <w:r w:rsidR="002803C0">
        <w:t>catalysed</w:t>
      </w:r>
      <w:proofErr w:type="spellEnd"/>
      <w:r w:rsidR="0096281E">
        <w:t>,</w:t>
      </w:r>
      <w:r w:rsidR="002803C0">
        <w:t xml:space="preserve"> </w:t>
      </w:r>
      <w:r w:rsidR="0096281E">
        <w:t xml:space="preserve">inside the cell, </w:t>
      </w:r>
      <w:r w:rsidR="002803C0">
        <w:t xml:space="preserve">to triphosphate form lacking 3’ hydroxyl </w:t>
      </w:r>
      <w:r w:rsidR="0096281E">
        <w:t xml:space="preserve">at the ribose </w:t>
      </w:r>
      <w:r w:rsidR="002803C0">
        <w:t>moiety [</w:t>
      </w:r>
      <w:r w:rsidR="0096281E">
        <w:t xml:space="preserve">Arts and </w:t>
      </w:r>
      <w:proofErr w:type="spellStart"/>
      <w:r w:rsidR="0096281E">
        <w:t>Wainberg</w:t>
      </w:r>
      <w:proofErr w:type="spellEnd"/>
      <w:r w:rsidR="0096281E">
        <w:t xml:space="preserve"> 1996</w:t>
      </w:r>
      <w:r w:rsidR="002803C0">
        <w:t>].</w:t>
      </w:r>
      <w:r w:rsidR="0096281E">
        <w:t xml:space="preserve"> These </w:t>
      </w:r>
      <w:proofErr w:type="spellStart"/>
      <w:r w:rsidR="008E1951">
        <w:t>NRTIs</w:t>
      </w:r>
      <w:proofErr w:type="spellEnd"/>
      <w:r w:rsidR="0096281E">
        <w:t xml:space="preserve"> compete for incorporation with other normal naturally present nucleosides during po</w:t>
      </w:r>
      <w:r w:rsidR="00385686">
        <w:t>lymerization. Addition of a defective nucleotide analog terminates the polymerization elongation process due to lack of 3’ hydroxyl group</w:t>
      </w:r>
      <w:r w:rsidR="005B16D2">
        <w:t xml:space="preserve"> [</w:t>
      </w:r>
      <w:proofErr w:type="spellStart"/>
      <w:r w:rsidR="005B16D2">
        <w:t>Sluis</w:t>
      </w:r>
      <w:proofErr w:type="spellEnd"/>
      <w:r w:rsidR="005B16D2">
        <w:t xml:space="preserve"> and Cremer </w:t>
      </w:r>
      <w:r w:rsidR="00301590">
        <w:t>2000</w:t>
      </w:r>
      <w:r w:rsidR="005B16D2">
        <w:t>]</w:t>
      </w:r>
      <w:r w:rsidR="00385686">
        <w:t xml:space="preserve">. </w:t>
      </w:r>
      <w:r w:rsidR="008E1951">
        <w:t xml:space="preserve">One mechanism that HIV can resist </w:t>
      </w:r>
      <w:proofErr w:type="spellStart"/>
      <w:r w:rsidR="008E1951">
        <w:t>NRTIs</w:t>
      </w:r>
      <w:proofErr w:type="spellEnd"/>
      <w:r w:rsidR="008E1951">
        <w:t xml:space="preserve"> is that HIV can discriminate against the drugs via mutations. </w:t>
      </w:r>
      <w:r w:rsidR="00385686">
        <w:t xml:space="preserve">Reverse transcriptase obtains resistance to these nucleoside analogs with substitution </w:t>
      </w:r>
      <w:r w:rsidR="00407A2D">
        <w:t xml:space="preserve">mutations </w:t>
      </w:r>
      <w:r w:rsidR="00385686">
        <w:t xml:space="preserve">close to the nucleotide-binding site. The substituted amino acids </w:t>
      </w:r>
      <w:r w:rsidR="00494802">
        <w:t xml:space="preserve">(K65R, D67N, T69D, K70R and L74V) </w:t>
      </w:r>
      <w:r w:rsidR="00385686">
        <w:t xml:space="preserve">either fold over the triphosphate </w:t>
      </w:r>
      <w:r w:rsidR="00827E3C">
        <w:t xml:space="preserve">group of the incoming nucleotide analog [Huang et al 1998] or </w:t>
      </w:r>
      <w:r w:rsidR="00494802">
        <w:t>(</w:t>
      </w:r>
      <w:r w:rsidR="00EC11B7">
        <w:t xml:space="preserve">mutation: </w:t>
      </w:r>
      <w:r w:rsidR="00494802">
        <w:t xml:space="preserve">M184V) </w:t>
      </w:r>
      <w:r w:rsidR="00827E3C">
        <w:t xml:space="preserve">exerts </w:t>
      </w:r>
      <w:proofErr w:type="spellStart"/>
      <w:r w:rsidR="00827E3C">
        <w:t>steric</w:t>
      </w:r>
      <w:proofErr w:type="spellEnd"/>
      <w:r w:rsidR="00827E3C">
        <w:t xml:space="preserve"> clash with the </w:t>
      </w:r>
      <w:proofErr w:type="spellStart"/>
      <w:r w:rsidR="00827E3C">
        <w:t>oxathiolane</w:t>
      </w:r>
      <w:proofErr w:type="spellEnd"/>
      <w:r w:rsidR="00827E3C">
        <w:t xml:space="preserve"> ring of the inhibitor</w:t>
      </w:r>
      <w:r w:rsidR="008E1951">
        <w:t>s</w:t>
      </w:r>
      <w:r w:rsidR="00827E3C">
        <w:t xml:space="preserve"> and interferes with its binding</w:t>
      </w:r>
      <w:r w:rsidR="00494802">
        <w:t xml:space="preserve"> </w:t>
      </w:r>
      <w:r w:rsidR="00827E3C">
        <w:t>[</w:t>
      </w:r>
      <w:proofErr w:type="spellStart"/>
      <w:r w:rsidR="002544B1">
        <w:t>Sarafianos</w:t>
      </w:r>
      <w:proofErr w:type="spellEnd"/>
      <w:r w:rsidR="002544B1">
        <w:t xml:space="preserve"> et al 1999, </w:t>
      </w:r>
      <w:proofErr w:type="spellStart"/>
      <w:r w:rsidR="002544B1">
        <w:t>Gao</w:t>
      </w:r>
      <w:proofErr w:type="spellEnd"/>
      <w:r w:rsidR="002544B1">
        <w:t xml:space="preserve"> et al 2000</w:t>
      </w:r>
      <w:r w:rsidR="00827E3C">
        <w:t>].</w:t>
      </w:r>
      <w:r w:rsidR="001E4681">
        <w:t xml:space="preserve"> Two inhibitors </w:t>
      </w:r>
      <w:proofErr w:type="spellStart"/>
      <w:r w:rsidR="001E4681">
        <w:t>zidovudine</w:t>
      </w:r>
      <w:proofErr w:type="spellEnd"/>
      <w:r w:rsidR="001E4681">
        <w:t xml:space="preserve"> and </w:t>
      </w:r>
      <w:proofErr w:type="spellStart"/>
      <w:r w:rsidR="001E4681">
        <w:t>stavudine</w:t>
      </w:r>
      <w:proofErr w:type="spellEnd"/>
      <w:r w:rsidR="001E4681">
        <w:t xml:space="preserve"> have their triphosphate at distant from </w:t>
      </w:r>
      <w:proofErr w:type="spellStart"/>
      <w:r w:rsidR="001E4681">
        <w:t>dNTP</w:t>
      </w:r>
      <w:proofErr w:type="spellEnd"/>
      <w:r w:rsidR="001E4681">
        <w:t xml:space="preserve">-binding site of RT. </w:t>
      </w:r>
      <w:r w:rsidR="008E1951">
        <w:t xml:space="preserve">Another mechanism of gaining resistance to </w:t>
      </w:r>
      <w:proofErr w:type="spellStart"/>
      <w:r w:rsidR="008E1951">
        <w:t>NRTIs</w:t>
      </w:r>
      <w:proofErr w:type="spellEnd"/>
      <w:r w:rsidR="008E1951">
        <w:t xml:space="preserve"> is hydrolytic removal of analog inhibitors mediated by nucleotide excision mutations. </w:t>
      </w:r>
      <w:r w:rsidR="00407A2D">
        <w:t xml:space="preserve">Mutations in </w:t>
      </w:r>
      <w:r w:rsidR="001E4681">
        <w:t xml:space="preserve">RT </w:t>
      </w:r>
      <w:r w:rsidR="00407A2D">
        <w:t xml:space="preserve"> (M41L, L210W, T215F/Y and K219Q/E) </w:t>
      </w:r>
      <w:r w:rsidR="001E4681">
        <w:t xml:space="preserve">removes </w:t>
      </w:r>
      <w:proofErr w:type="spellStart"/>
      <w:r w:rsidR="00301590">
        <w:t>NRTIs</w:t>
      </w:r>
      <w:proofErr w:type="spellEnd"/>
      <w:r w:rsidR="001E4681">
        <w:t xml:space="preserve"> from the elongating nucleotide chain through </w:t>
      </w:r>
      <w:proofErr w:type="spellStart"/>
      <w:r w:rsidR="001E4681">
        <w:t>phosphorolysis</w:t>
      </w:r>
      <w:proofErr w:type="spellEnd"/>
      <w:r w:rsidR="001E4681">
        <w:t xml:space="preserve"> </w:t>
      </w:r>
      <w:r w:rsidR="008A405D">
        <w:t xml:space="preserve">mediated either ATP or pyrophosphate [Boyer et al 2002, </w:t>
      </w:r>
      <w:proofErr w:type="spellStart"/>
      <w:r w:rsidR="008A405D">
        <w:t>Arion</w:t>
      </w:r>
      <w:proofErr w:type="spellEnd"/>
      <w:r w:rsidR="008A405D">
        <w:t xml:space="preserve"> and </w:t>
      </w:r>
      <w:proofErr w:type="spellStart"/>
      <w:r w:rsidR="008A405D">
        <w:t>Parniak</w:t>
      </w:r>
      <w:proofErr w:type="spellEnd"/>
      <w:r w:rsidR="008A405D">
        <w:t xml:space="preserve"> 1999, Meyer 1999, </w:t>
      </w:r>
      <w:proofErr w:type="spellStart"/>
      <w:r w:rsidR="008A405D">
        <w:t>Mas</w:t>
      </w:r>
      <w:proofErr w:type="spellEnd"/>
      <w:r w:rsidR="008A405D">
        <w:t xml:space="preserve"> et al 2000, Boyer et al 2001, Meyer et al 2000</w:t>
      </w:r>
      <w:r w:rsidR="00407A2D">
        <w:t xml:space="preserve">, </w:t>
      </w:r>
      <w:proofErr w:type="spellStart"/>
      <w:r w:rsidR="00407A2D">
        <w:t>Naeger</w:t>
      </w:r>
      <w:proofErr w:type="spellEnd"/>
      <w:r w:rsidR="00407A2D">
        <w:t>, Margot, Miller 2002</w:t>
      </w:r>
      <w:r w:rsidR="008A405D">
        <w:t>]</w:t>
      </w:r>
      <w:r w:rsidR="00407A2D">
        <w:t>.</w:t>
      </w:r>
      <w:r w:rsidR="00301590">
        <w:t xml:space="preserve"> Mutation in </w:t>
      </w:r>
      <w:proofErr w:type="spellStart"/>
      <w:r w:rsidR="00301590">
        <w:t>RNasH</w:t>
      </w:r>
      <w:proofErr w:type="spellEnd"/>
      <w:r w:rsidR="00301590">
        <w:t xml:space="preserve"> lowers the affinity for degradation of the template RNA while cDNA synthesis. This delay in degradation allows more time for </w:t>
      </w:r>
      <w:r w:rsidR="003A105A">
        <w:t>excision</w:t>
      </w:r>
      <w:r w:rsidR="00301590">
        <w:t xml:space="preserve"> of the incorporated NRTI [</w:t>
      </w:r>
      <w:proofErr w:type="spellStart"/>
      <w:r w:rsidR="00301590">
        <w:t>Sluis</w:t>
      </w:r>
      <w:proofErr w:type="spellEnd"/>
      <w:r w:rsidR="00301590">
        <w:t xml:space="preserve"> and Cremer 2000</w:t>
      </w:r>
      <w:r w:rsidR="003A105A">
        <w:t xml:space="preserve">, </w:t>
      </w:r>
      <w:proofErr w:type="spellStart"/>
      <w:r w:rsidR="003A105A">
        <w:t>Nikolenko</w:t>
      </w:r>
      <w:proofErr w:type="spellEnd"/>
      <w:r w:rsidR="003A105A">
        <w:t xml:space="preserve"> et al 2004</w:t>
      </w:r>
      <w:r w:rsidR="00301590">
        <w:t>].</w:t>
      </w:r>
    </w:p>
    <w:p w:rsidR="00EC11B7" w:rsidRDefault="00EC11B7" w:rsidP="002D67F0">
      <w:pPr>
        <w:spacing w:line="480" w:lineRule="auto"/>
        <w:jc w:val="both"/>
      </w:pPr>
    </w:p>
    <w:p w:rsidR="00444BF6" w:rsidRDefault="00EC11B7" w:rsidP="002D67F0">
      <w:pPr>
        <w:spacing w:line="480" w:lineRule="auto"/>
        <w:jc w:val="both"/>
      </w:pPr>
      <w:r>
        <w:t>Non-nucl</w:t>
      </w:r>
      <w:r w:rsidR="00A066C7">
        <w:t>eoside inhibitors (</w:t>
      </w:r>
      <w:proofErr w:type="spellStart"/>
      <w:r w:rsidR="00A066C7">
        <w:t>NNRTIs</w:t>
      </w:r>
      <w:proofErr w:type="spellEnd"/>
      <w:r w:rsidR="00A066C7">
        <w:t>) bind</w:t>
      </w:r>
      <w:r>
        <w:t xml:space="preserve"> to the hydrophobic pocket at proximity of active polymerization site</w:t>
      </w:r>
      <w:r w:rsidR="00A066C7">
        <w:t xml:space="preserve"> [De </w:t>
      </w:r>
      <w:proofErr w:type="spellStart"/>
      <w:r w:rsidR="00A066C7">
        <w:t>Clercq</w:t>
      </w:r>
      <w:proofErr w:type="spellEnd"/>
      <w:r w:rsidR="00A066C7">
        <w:t xml:space="preserve"> 1999</w:t>
      </w:r>
      <w:r w:rsidR="00577CE8">
        <w:t xml:space="preserve">, </w:t>
      </w:r>
      <w:proofErr w:type="spellStart"/>
      <w:r w:rsidR="00577CE8">
        <w:t>Sarafianos</w:t>
      </w:r>
      <w:proofErr w:type="spellEnd"/>
      <w:r w:rsidR="00577CE8">
        <w:t xml:space="preserve"> et al 2009</w:t>
      </w:r>
      <w:r w:rsidR="00A066C7">
        <w:t>]</w:t>
      </w:r>
      <w:r w:rsidR="00A73455">
        <w:t>.</w:t>
      </w:r>
      <w:r w:rsidR="00EA0D79">
        <w:t xml:space="preserve"> In the wild type HIV, </w:t>
      </w:r>
      <w:proofErr w:type="spellStart"/>
      <w:r w:rsidR="00EA0D79">
        <w:t>NNRTIs</w:t>
      </w:r>
      <w:proofErr w:type="spellEnd"/>
      <w:r w:rsidR="00EA0D79">
        <w:t xml:space="preserve"> binding to the hydrophobic pocket is stabilized by interactions of aromatic rings in inhibitors with </w:t>
      </w:r>
      <w:proofErr w:type="spellStart"/>
      <w:r w:rsidR="003C6C06">
        <w:t>lipophilic</w:t>
      </w:r>
      <w:proofErr w:type="spellEnd"/>
      <w:r w:rsidR="003C6C06">
        <w:t xml:space="preserve"> pocket</w:t>
      </w:r>
      <w:r w:rsidR="00EA0D79">
        <w:t xml:space="preserve"> residues</w:t>
      </w:r>
      <w:r w:rsidR="003C6C06">
        <w:t>’</w:t>
      </w:r>
      <w:r w:rsidR="00EA0D79">
        <w:t xml:space="preserve"> side-chains in Tyr 181, </w:t>
      </w:r>
      <w:proofErr w:type="spellStart"/>
      <w:r w:rsidR="00EA0D79">
        <w:t>tyr</w:t>
      </w:r>
      <w:proofErr w:type="spellEnd"/>
      <w:r w:rsidR="00EA0D79">
        <w:t xml:space="preserve"> 188</w:t>
      </w:r>
      <w:r w:rsidR="001565D0">
        <w:t xml:space="preserve"> [</w:t>
      </w:r>
      <w:proofErr w:type="spellStart"/>
      <w:r w:rsidR="001565D0">
        <w:t>Ren</w:t>
      </w:r>
      <w:proofErr w:type="spellEnd"/>
      <w:r w:rsidR="001565D0">
        <w:t xml:space="preserve"> J et al 2001]</w:t>
      </w:r>
      <w:r w:rsidR="00EA0D79">
        <w:t>, Trp229 and Tyr318</w:t>
      </w:r>
      <w:r w:rsidR="003C6C06">
        <w:t xml:space="preserve">, electrostatic forces with resides Lys101, Lys103 and glu138, van </w:t>
      </w:r>
      <w:proofErr w:type="spellStart"/>
      <w:r w:rsidR="003C6C06">
        <w:t>der</w:t>
      </w:r>
      <w:proofErr w:type="spellEnd"/>
      <w:r w:rsidR="003C6C06">
        <w:t xml:space="preserve"> Waals forces from residues Leu100, Val106, Val179, Tyr181, gly190, Trp229, Leu234 and Tyr318</w:t>
      </w:r>
      <w:r w:rsidR="00746623">
        <w:t>;</w:t>
      </w:r>
      <w:r w:rsidR="003C6C06">
        <w:t xml:space="preserve"> and hydrogen bonds between </w:t>
      </w:r>
      <w:proofErr w:type="spellStart"/>
      <w:r w:rsidR="003C6C06">
        <w:t>NNRTIs</w:t>
      </w:r>
      <w:proofErr w:type="spellEnd"/>
      <w:r w:rsidR="003C6C06">
        <w:t xml:space="preserve"> and main chains of the RT enzyme [Menendez and Arias 2002].</w:t>
      </w:r>
      <w:r w:rsidR="00663B39">
        <w:t xml:space="preserve"> The range of mutations involved at three different clustering regions: 98 – 108, 179 – 190 and 225 – 236 residue number of p66 subunit and Glu138 of p51 subunit of RT </w:t>
      </w:r>
      <w:r w:rsidR="00746623">
        <w:t xml:space="preserve">hinder the formation of those forces and </w:t>
      </w:r>
      <w:r w:rsidR="00663B39">
        <w:t xml:space="preserve">are responsible for resisting </w:t>
      </w:r>
      <w:proofErr w:type="spellStart"/>
      <w:r w:rsidR="00663B39">
        <w:t>NNRTIs</w:t>
      </w:r>
      <w:proofErr w:type="spellEnd"/>
      <w:r w:rsidR="00663B39">
        <w:t>.</w:t>
      </w:r>
      <w:r w:rsidR="001F06D6">
        <w:t xml:space="preserve"> The single amino acid mutations causing high level of resistance to </w:t>
      </w:r>
      <w:r w:rsidR="00746623">
        <w:t xml:space="preserve">low genetic barrier </w:t>
      </w:r>
      <w:r w:rsidR="001F06D6">
        <w:t>N</w:t>
      </w:r>
      <w:r w:rsidR="00746623">
        <w:t xml:space="preserve">NRTI drugs </w:t>
      </w:r>
      <w:proofErr w:type="spellStart"/>
      <w:r w:rsidR="00746623">
        <w:t>nevirapine</w:t>
      </w:r>
      <w:proofErr w:type="spellEnd"/>
      <w:r w:rsidR="00746623">
        <w:t xml:space="preserve"> and </w:t>
      </w:r>
      <w:proofErr w:type="spellStart"/>
      <w:r w:rsidR="00746623">
        <w:t>delavirdine</w:t>
      </w:r>
      <w:proofErr w:type="spellEnd"/>
      <w:r w:rsidR="00746623">
        <w:t xml:space="preserve"> are K103N, V106A, Y181C, Y188H, G190A and </w:t>
      </w:r>
      <w:r w:rsidR="001F06D6">
        <w:t>P236L</w:t>
      </w:r>
      <w:r w:rsidR="004B4655">
        <w:t xml:space="preserve"> [</w:t>
      </w:r>
      <w:proofErr w:type="spellStart"/>
      <w:r w:rsidR="004B4655">
        <w:t>Hsiou</w:t>
      </w:r>
      <w:proofErr w:type="spellEnd"/>
      <w:r w:rsidR="004B4655">
        <w:t xml:space="preserve"> et al 2001]</w:t>
      </w:r>
      <w:r w:rsidR="00746623">
        <w:t xml:space="preserve">. </w:t>
      </w:r>
      <w:proofErr w:type="spellStart"/>
      <w:r w:rsidR="00746623">
        <w:t>Efavirenz</w:t>
      </w:r>
      <w:proofErr w:type="spellEnd"/>
      <w:r w:rsidR="00746623">
        <w:t xml:space="preserve"> [</w:t>
      </w:r>
      <w:proofErr w:type="spellStart"/>
      <w:r w:rsidR="00746623">
        <w:t>Ren</w:t>
      </w:r>
      <w:proofErr w:type="spellEnd"/>
      <w:r w:rsidR="00746623">
        <w:t xml:space="preserve"> J et al 2001], </w:t>
      </w:r>
      <w:proofErr w:type="spellStart"/>
      <w:r w:rsidR="00746623">
        <w:t>capravirine</w:t>
      </w:r>
      <w:proofErr w:type="spellEnd"/>
      <w:r w:rsidR="00746623">
        <w:t xml:space="preserve">  [</w:t>
      </w:r>
      <w:proofErr w:type="spellStart"/>
      <w:r w:rsidR="00552CE6">
        <w:t>Gewurz</w:t>
      </w:r>
      <w:proofErr w:type="spellEnd"/>
      <w:r w:rsidR="00552CE6">
        <w:t xml:space="preserve"> et al 2004</w:t>
      </w:r>
      <w:r w:rsidR="00746623">
        <w:t xml:space="preserve">] and HBY097 are higher genetic barrier </w:t>
      </w:r>
      <w:proofErr w:type="spellStart"/>
      <w:r w:rsidR="00746623">
        <w:t>NNRTIs</w:t>
      </w:r>
      <w:proofErr w:type="spellEnd"/>
      <w:r w:rsidR="00746623">
        <w:t xml:space="preserve"> drugs requiring two mutations</w:t>
      </w:r>
      <w:r w:rsidR="00444BF6">
        <w:t>.</w:t>
      </w:r>
    </w:p>
    <w:p w:rsidR="00444BF6" w:rsidRDefault="00444BF6" w:rsidP="002D67F0">
      <w:pPr>
        <w:spacing w:line="480" w:lineRule="auto"/>
        <w:jc w:val="both"/>
      </w:pPr>
    </w:p>
    <w:p w:rsidR="00335F51" w:rsidRDefault="00444BF6" w:rsidP="002D67F0">
      <w:pPr>
        <w:spacing w:line="480" w:lineRule="auto"/>
        <w:jc w:val="both"/>
      </w:pPr>
      <w:r>
        <w:t xml:space="preserve">Pyrophosphate analogue like </w:t>
      </w:r>
      <w:proofErr w:type="spellStart"/>
      <w:r>
        <w:t>foscarnet</w:t>
      </w:r>
      <w:proofErr w:type="spellEnd"/>
      <w:r>
        <w:t xml:space="preserve"> inhibits RT by bindin</w:t>
      </w:r>
      <w:r w:rsidR="009C4367">
        <w:t>g to the putative pyrophosphate-</w:t>
      </w:r>
      <w:r>
        <w:t>binding site to prevent chain elongation</w:t>
      </w:r>
      <w:r w:rsidR="009C4367">
        <w:t xml:space="preserve"> [</w:t>
      </w:r>
      <w:proofErr w:type="spellStart"/>
      <w:r w:rsidR="009C4367">
        <w:t>Crumpacker</w:t>
      </w:r>
      <w:proofErr w:type="spellEnd"/>
      <w:r w:rsidR="009C4367">
        <w:t xml:space="preserve"> 1992]</w:t>
      </w:r>
      <w:r>
        <w:t xml:space="preserve"> but the mechanism of re</w:t>
      </w:r>
      <w:r w:rsidR="009C4367">
        <w:t>sistance to this drug has not been elucidated although mutations responsible for resistant have been identified [</w:t>
      </w:r>
      <w:proofErr w:type="spellStart"/>
      <w:r w:rsidR="008D18F2">
        <w:t>Mellors</w:t>
      </w:r>
      <w:proofErr w:type="spellEnd"/>
      <w:r w:rsidR="008D18F2">
        <w:t xml:space="preserve"> J et al 1995</w:t>
      </w:r>
      <w:r w:rsidR="009C4367">
        <w:t>].</w:t>
      </w:r>
      <w:r>
        <w:t xml:space="preserve"> </w:t>
      </w:r>
    </w:p>
    <w:p w:rsidR="00335F51" w:rsidRDefault="00335F51" w:rsidP="002D67F0">
      <w:pPr>
        <w:spacing w:line="480" w:lineRule="auto"/>
        <w:jc w:val="both"/>
      </w:pPr>
    </w:p>
    <w:p w:rsidR="00335F51" w:rsidRDefault="00335F51" w:rsidP="002D67F0">
      <w:pPr>
        <w:spacing w:line="480" w:lineRule="auto"/>
        <w:jc w:val="both"/>
        <w:rPr>
          <w:b/>
        </w:rPr>
      </w:pPr>
      <w:r w:rsidRPr="00335F51">
        <w:rPr>
          <w:b/>
        </w:rPr>
        <w:t>HIV PR inhibitor resistance</w:t>
      </w:r>
    </w:p>
    <w:p w:rsidR="00335F51" w:rsidRDefault="00335F51" w:rsidP="002D67F0">
      <w:pPr>
        <w:spacing w:line="480" w:lineRule="auto"/>
        <w:jc w:val="both"/>
        <w:rPr>
          <w:b/>
        </w:rPr>
      </w:pPr>
    </w:p>
    <w:p w:rsidR="00685993" w:rsidRDefault="00305F28" w:rsidP="002D67F0">
      <w:pPr>
        <w:spacing w:line="480" w:lineRule="auto"/>
        <w:jc w:val="both"/>
      </w:pPr>
      <w:r>
        <w:t>Protease is an essential enzyme that catalyses the proteolysis breaks down of gag and gag-</w:t>
      </w:r>
      <w:proofErr w:type="spellStart"/>
      <w:r>
        <w:t>pol</w:t>
      </w:r>
      <w:proofErr w:type="spellEnd"/>
      <w:r>
        <w:t xml:space="preserve"> polyprotein to functional proteins to build up new viral particles</w:t>
      </w:r>
      <w:r w:rsidR="00951FD1">
        <w:t xml:space="preserve"> [</w:t>
      </w:r>
      <w:proofErr w:type="spellStart"/>
      <w:r w:rsidR="00951FD1">
        <w:t>Boden</w:t>
      </w:r>
      <w:proofErr w:type="spellEnd"/>
      <w:r w:rsidR="00951FD1">
        <w:t xml:space="preserve"> and Markowitz 1998, Huff and Kahn 2001]</w:t>
      </w:r>
      <w:r>
        <w:t xml:space="preserve">. </w:t>
      </w:r>
      <w:r w:rsidR="00C96DF2" w:rsidRPr="00C96DF2">
        <w:t>Protease inhibitor</w:t>
      </w:r>
      <w:r w:rsidR="00C96DF2">
        <w:t xml:space="preserve"> (PI)</w:t>
      </w:r>
      <w:r w:rsidR="00C96DF2" w:rsidRPr="00C96DF2">
        <w:t xml:space="preserve"> has been the key component to the success of the combined antiretroviral therapy.</w:t>
      </w:r>
      <w:r w:rsidR="00C96DF2">
        <w:t xml:space="preserve"> </w:t>
      </w:r>
      <w:r w:rsidR="00657B76">
        <w:t>PI</w:t>
      </w:r>
      <w:r w:rsidR="00951FD1">
        <w:t>s</w:t>
      </w:r>
      <w:r w:rsidR="00657B76">
        <w:t xml:space="preserve"> are </w:t>
      </w:r>
      <w:r w:rsidR="00775A63">
        <w:t>substrate-based</w:t>
      </w:r>
      <w:r w:rsidR="00657B76">
        <w:t xml:space="preserve"> compounds that act as competitive inhibitors of the proteolytic breakdown of the </w:t>
      </w:r>
      <w:proofErr w:type="spellStart"/>
      <w:r w:rsidR="00657B76">
        <w:t>polyproteins</w:t>
      </w:r>
      <w:proofErr w:type="spellEnd"/>
      <w:r w:rsidR="00657B76">
        <w:t xml:space="preserve">. </w:t>
      </w:r>
      <w:r w:rsidR="008022FE">
        <w:t xml:space="preserve">Low pharmacokinetics of drugs in plasma is responsible for emergence of resistance HIV. </w:t>
      </w:r>
      <w:r w:rsidR="00EE3732">
        <w:t>Suboptimal therapy in which</w:t>
      </w:r>
      <w:r w:rsidR="00B2440F">
        <w:t xml:space="preserve"> a PI is</w:t>
      </w:r>
      <w:r w:rsidR="00EE3732">
        <w:t xml:space="preserve"> combined with RT inhibitors</w:t>
      </w:r>
      <w:r w:rsidR="00B2440F">
        <w:t xml:space="preserve"> suffers low pharmacokinetics as</w:t>
      </w:r>
      <w:r w:rsidR="00EE3732">
        <w:t xml:space="preserve"> </w:t>
      </w:r>
      <w:r w:rsidR="008022FE">
        <w:t xml:space="preserve">PIs are eliminated by </w:t>
      </w:r>
      <w:proofErr w:type="spellStart"/>
      <w:r w:rsidR="008022FE">
        <w:t>cytochrome</w:t>
      </w:r>
      <w:proofErr w:type="spellEnd"/>
      <w:r w:rsidR="008022FE">
        <w:t xml:space="preserve"> P450 from plasma. </w:t>
      </w:r>
      <w:r w:rsidR="00C96DF2">
        <w:t>P</w:t>
      </w:r>
      <w:r w:rsidR="008022FE">
        <w:t xml:space="preserve">I doses are kept high in plasma, with </w:t>
      </w:r>
      <w:proofErr w:type="spellStart"/>
      <w:r w:rsidR="008022FE">
        <w:t>adminstration</w:t>
      </w:r>
      <w:proofErr w:type="spellEnd"/>
      <w:r w:rsidR="008022FE">
        <w:t xml:space="preserve"> of low dose of </w:t>
      </w:r>
      <w:proofErr w:type="spellStart"/>
      <w:r w:rsidR="008022FE">
        <w:t>ritonavir</w:t>
      </w:r>
      <w:proofErr w:type="spellEnd"/>
      <w:r w:rsidR="008022FE">
        <w:t xml:space="preserve"> that suppress </w:t>
      </w:r>
      <w:proofErr w:type="spellStart"/>
      <w:r w:rsidR="008022FE">
        <w:t>cytochrome</w:t>
      </w:r>
      <w:proofErr w:type="spellEnd"/>
      <w:r w:rsidR="008022FE">
        <w:t xml:space="preserve"> P450 activity</w:t>
      </w:r>
      <w:r w:rsidR="0011256E">
        <w:t xml:space="preserve"> [Sham et al 1998]</w:t>
      </w:r>
      <w:r w:rsidR="008022FE">
        <w:t xml:space="preserve">, </w:t>
      </w:r>
      <w:r w:rsidR="00C96DF2">
        <w:t xml:space="preserve">to </w:t>
      </w:r>
      <w:r w:rsidR="001A671E">
        <w:t>set</w:t>
      </w:r>
      <w:r w:rsidR="005E5F47">
        <w:t xml:space="preserve"> high genetic barrier </w:t>
      </w:r>
      <w:r w:rsidR="008E4468">
        <w:t xml:space="preserve">that ensures HIV has to incorporate </w:t>
      </w:r>
      <w:r>
        <w:t>many mutation</w:t>
      </w:r>
      <w:r w:rsidR="00685993">
        <w:t>s in protease to be resistance.</w:t>
      </w:r>
      <w:r w:rsidR="005E2C1F">
        <w:t xml:space="preserve"> This delays the emergence of resistant viruses [</w:t>
      </w:r>
      <w:proofErr w:type="spellStart"/>
      <w:r w:rsidR="0038763A">
        <w:t>Molla</w:t>
      </w:r>
      <w:proofErr w:type="spellEnd"/>
      <w:r w:rsidR="0038763A">
        <w:t xml:space="preserve"> et al 1996, Zhang et al 1997</w:t>
      </w:r>
      <w:r w:rsidR="005E2C1F">
        <w:t xml:space="preserve">]. </w:t>
      </w:r>
      <w:r w:rsidR="0038763A">
        <w:t>HIV could achieve cross-resistance to the structurally similar PIs (</w:t>
      </w:r>
      <w:r w:rsidR="002C1FAF">
        <w:t xml:space="preserve">Figure </w:t>
      </w:r>
      <w:proofErr w:type="gramStart"/>
      <w:r w:rsidR="002C1FAF">
        <w:t>9</w:t>
      </w:r>
      <w:r w:rsidR="0038763A">
        <w:t xml:space="preserve"> </w:t>
      </w:r>
      <w:r w:rsidR="002C1FAF">
        <w:t>:</w:t>
      </w:r>
      <w:proofErr w:type="gramEnd"/>
      <w:r w:rsidR="002C1FAF">
        <w:t xml:space="preserve"> </w:t>
      </w:r>
      <w:r w:rsidR="0038763A">
        <w:t>structures of PIs) [</w:t>
      </w:r>
      <w:proofErr w:type="spellStart"/>
      <w:r w:rsidR="00750801">
        <w:t>Condra</w:t>
      </w:r>
      <w:proofErr w:type="spellEnd"/>
      <w:r w:rsidR="00750801">
        <w:t xml:space="preserve"> et al 1995, </w:t>
      </w:r>
      <w:proofErr w:type="spellStart"/>
      <w:r w:rsidR="00750801">
        <w:t>Hertogs</w:t>
      </w:r>
      <w:proofErr w:type="spellEnd"/>
      <w:r w:rsidR="00750801">
        <w:t xml:space="preserve"> et al 2000</w:t>
      </w:r>
      <w:r w:rsidR="0038763A">
        <w:t>].</w:t>
      </w:r>
    </w:p>
    <w:p w:rsidR="00685993" w:rsidRDefault="00685993" w:rsidP="002D67F0">
      <w:pPr>
        <w:spacing w:line="480" w:lineRule="auto"/>
        <w:jc w:val="both"/>
      </w:pPr>
    </w:p>
    <w:p w:rsidR="00C342AD" w:rsidRDefault="00685993" w:rsidP="002D67F0">
      <w:pPr>
        <w:spacing w:line="480" w:lineRule="auto"/>
        <w:jc w:val="both"/>
      </w:pPr>
      <w:r>
        <w:t xml:space="preserve">Protease enzyme is a </w:t>
      </w:r>
      <w:proofErr w:type="spellStart"/>
      <w:r>
        <w:t>dimer</w:t>
      </w:r>
      <w:proofErr w:type="spellEnd"/>
      <w:r>
        <w:t xml:space="preserve"> of two non-covalently associated </w:t>
      </w:r>
      <w:r w:rsidR="00657B76">
        <w:t>polypeptides</w:t>
      </w:r>
      <w:r>
        <w:t xml:space="preserve">. </w:t>
      </w:r>
      <w:r w:rsidR="00657B76">
        <w:t>Each polypeptide has conserved region of Asp-</w:t>
      </w:r>
      <w:proofErr w:type="spellStart"/>
      <w:r w:rsidR="00657B76">
        <w:t>Thr-Gly</w:t>
      </w:r>
      <w:proofErr w:type="spellEnd"/>
      <w:r w:rsidR="00657B76">
        <w:t xml:space="preserve"> sequence; </w:t>
      </w:r>
      <w:proofErr w:type="spellStart"/>
      <w:r w:rsidR="00657B76">
        <w:t>Aspartyl</w:t>
      </w:r>
      <w:proofErr w:type="spellEnd"/>
      <w:r w:rsidR="00657B76">
        <w:t xml:space="preserve"> group of this region is the key for the enzyme catalysis function.</w:t>
      </w:r>
      <w:r w:rsidR="00775A63">
        <w:t xml:space="preserve"> Substitution</w:t>
      </w:r>
      <w:r w:rsidR="00657B76">
        <w:t xml:space="preserve"> </w:t>
      </w:r>
      <w:r w:rsidR="00775A63">
        <w:t xml:space="preserve">mutations </w:t>
      </w:r>
      <w:r w:rsidR="007A5058">
        <w:t xml:space="preserve">like </w:t>
      </w:r>
      <w:r w:rsidR="00775A63" w:rsidRPr="00775A63">
        <w:t>D30N, G48V, V82A and I84V</w:t>
      </w:r>
      <w:r w:rsidR="00775A63">
        <w:t xml:space="preserve"> are prevalent in PI resistant viruses; the mutations are usually found in substrate binding pocket of the protea</w:t>
      </w:r>
      <w:r w:rsidR="00CA35AA">
        <w:t>se enzyme</w:t>
      </w:r>
      <w:r w:rsidR="007A5058">
        <w:t xml:space="preserve"> (</w:t>
      </w:r>
      <w:r w:rsidR="007905C5">
        <w:t>Figure</w:t>
      </w:r>
      <w:r w:rsidR="007A5058">
        <w:t>)</w:t>
      </w:r>
      <w:r w:rsidR="00CA35AA">
        <w:t>. The mutations reduce the overall viral fitness with reduction of the catalytic activity and viral replication.</w:t>
      </w:r>
      <w:r w:rsidR="00C148DA">
        <w:t xml:space="preserve"> Although the protease enzyme activity is reduced with high dose PIs, HIV </w:t>
      </w:r>
      <w:r w:rsidR="00C71021">
        <w:t>compensates</w:t>
      </w:r>
      <w:r w:rsidR="00C148DA">
        <w:t xml:space="preserve"> the reduced </w:t>
      </w:r>
      <w:r w:rsidR="00DD7024">
        <w:t>viral fitness</w:t>
      </w:r>
      <w:r w:rsidR="00C148DA">
        <w:t xml:space="preserve"> </w:t>
      </w:r>
      <w:r w:rsidR="00C71021">
        <w:t xml:space="preserve">with additional mutations at cleavage site </w:t>
      </w:r>
      <w:proofErr w:type="gramStart"/>
      <w:r w:rsidR="00C71021">
        <w:t>p7(</w:t>
      </w:r>
      <w:proofErr w:type="gramEnd"/>
      <w:r w:rsidR="00C71021">
        <w:t>NC)/P1 or p1/p6 of</w:t>
      </w:r>
      <w:r w:rsidR="00C148DA">
        <w:t xml:space="preserve"> gag polyprotein region [</w:t>
      </w:r>
      <w:r w:rsidR="005E2C1F">
        <w:t xml:space="preserve">Zhang et al 1997, </w:t>
      </w:r>
      <w:proofErr w:type="spellStart"/>
      <w:r w:rsidR="001F7EFC">
        <w:t>Berkout</w:t>
      </w:r>
      <w:proofErr w:type="spellEnd"/>
      <w:r w:rsidR="001F7EFC">
        <w:t xml:space="preserve"> 1999, </w:t>
      </w:r>
      <w:r w:rsidR="00C148DA">
        <w:t>Menendez, A</w:t>
      </w:r>
      <w:r w:rsidR="001F7EFC">
        <w:t xml:space="preserve">rias 2002, </w:t>
      </w:r>
      <w:proofErr w:type="spellStart"/>
      <w:r w:rsidR="001F7EFC">
        <w:t>Nijhius</w:t>
      </w:r>
      <w:proofErr w:type="spellEnd"/>
      <w:r w:rsidR="001F7EFC">
        <w:t xml:space="preserve"> et al 2007]</w:t>
      </w:r>
    </w:p>
    <w:p w:rsidR="00C342AD" w:rsidRDefault="00C342AD" w:rsidP="002D67F0">
      <w:pPr>
        <w:spacing w:line="480" w:lineRule="auto"/>
        <w:jc w:val="both"/>
      </w:pPr>
    </w:p>
    <w:p w:rsidR="00C342AD" w:rsidRPr="003273C9" w:rsidRDefault="00C342AD" w:rsidP="002D67F0">
      <w:pPr>
        <w:spacing w:line="480" w:lineRule="auto"/>
        <w:jc w:val="both"/>
        <w:rPr>
          <w:b/>
        </w:rPr>
      </w:pPr>
      <w:r w:rsidRPr="003273C9">
        <w:rPr>
          <w:b/>
        </w:rPr>
        <w:t>Resistance to Integrase inhibitors</w:t>
      </w:r>
    </w:p>
    <w:p w:rsidR="00234C46" w:rsidRDefault="00234C46" w:rsidP="002D67F0">
      <w:pPr>
        <w:spacing w:line="480" w:lineRule="auto"/>
        <w:jc w:val="both"/>
      </w:pPr>
    </w:p>
    <w:p w:rsidR="000745CB" w:rsidRDefault="00234C46" w:rsidP="002D67F0">
      <w:pPr>
        <w:spacing w:line="480" w:lineRule="auto"/>
        <w:jc w:val="both"/>
      </w:pPr>
      <w:r>
        <w:t>Integrase catalyses two main Mg+</w:t>
      </w:r>
      <w:r w:rsidR="00ED25C1">
        <w:t>+</w:t>
      </w:r>
      <w:r>
        <w:t xml:space="preserve"> or </w:t>
      </w:r>
      <w:proofErr w:type="spellStart"/>
      <w:r>
        <w:t>Mn</w:t>
      </w:r>
      <w:proofErr w:type="spellEnd"/>
      <w:r>
        <w:t>+</w:t>
      </w:r>
      <w:r w:rsidR="00ED25C1">
        <w:t>+</w:t>
      </w:r>
      <w:r>
        <w:t xml:space="preserve"> </w:t>
      </w:r>
      <w:proofErr w:type="spellStart"/>
      <w:r>
        <w:t>dependend</w:t>
      </w:r>
      <w:proofErr w:type="spellEnd"/>
      <w:r>
        <w:t xml:space="preserve"> functions: 3’ processing and strand transfer of </w:t>
      </w:r>
      <w:r w:rsidR="008E24CB">
        <w:t>RT/viral DNA</w:t>
      </w:r>
      <w:r>
        <w:t xml:space="preserve"> pre-complex. Currently available integrase inhibitors target the </w:t>
      </w:r>
      <w:r w:rsidR="008E24CB">
        <w:t>inhibition</w:t>
      </w:r>
      <w:r>
        <w:t xml:space="preserve"> of strand-transfer.</w:t>
      </w:r>
      <w:r w:rsidR="008E24CB">
        <w:t xml:space="preserve"> The foremost bad side of the strand transfer inhibitors is that they have low genetic barrier that quickly confer substantial low antiviral activity.</w:t>
      </w:r>
      <w:r w:rsidR="00075ED6">
        <w:t xml:space="preserve"> The accumulation of mutations in HIV exhibits high-level resistance to inhibitors [</w:t>
      </w:r>
      <w:proofErr w:type="spellStart"/>
      <w:r w:rsidR="00075ED6">
        <w:t>Fikkert</w:t>
      </w:r>
      <w:proofErr w:type="spellEnd"/>
      <w:r w:rsidR="00075ED6">
        <w:t xml:space="preserve"> et al 2003].</w:t>
      </w:r>
      <w:r w:rsidR="00656879">
        <w:t xml:space="preserve"> </w:t>
      </w:r>
      <w:r w:rsidR="000745CB">
        <w:t xml:space="preserve">The mutations observed that exhibit reduced susceptibility to inhibitor L-870810 are V72I, F121Y, T125K and V151I; similarly mutations selected by </w:t>
      </w:r>
      <w:proofErr w:type="spellStart"/>
      <w:r w:rsidR="000745CB">
        <w:t>diketo</w:t>
      </w:r>
      <w:proofErr w:type="spellEnd"/>
      <w:r w:rsidR="000745CB">
        <w:t xml:space="preserve"> acids are T66I, </w:t>
      </w:r>
      <w:r w:rsidR="0010067F">
        <w:t xml:space="preserve">L74M, S153Y, </w:t>
      </w:r>
      <w:r w:rsidR="002D67F0">
        <w:t xml:space="preserve">Q148HR, </w:t>
      </w:r>
      <w:r w:rsidR="0010067F">
        <w:t xml:space="preserve">M154I, </w:t>
      </w:r>
      <w:r w:rsidR="000745CB">
        <w:t>N155S</w:t>
      </w:r>
      <w:r w:rsidR="0010067F">
        <w:t xml:space="preserve"> and S230R</w:t>
      </w:r>
      <w:r w:rsidR="000745CB">
        <w:t xml:space="preserve">. </w:t>
      </w:r>
      <w:r w:rsidR="00093963">
        <w:t xml:space="preserve">Mutations observed for widely used drugs </w:t>
      </w:r>
      <w:proofErr w:type="spellStart"/>
      <w:r w:rsidR="00093963">
        <w:t>raltegravir</w:t>
      </w:r>
      <w:proofErr w:type="spellEnd"/>
      <w:r w:rsidR="00093963">
        <w:t xml:space="preserve"> and </w:t>
      </w:r>
      <w:proofErr w:type="spellStart"/>
      <w:r w:rsidR="006372CE">
        <w:t>elvitegravir</w:t>
      </w:r>
      <w:proofErr w:type="spellEnd"/>
      <w:r w:rsidR="006372CE">
        <w:t xml:space="preserve"> are (show the mutations to the drugs). </w:t>
      </w:r>
      <w:r w:rsidR="000745CB">
        <w:t xml:space="preserve">The mutation positions show that L-870810 and </w:t>
      </w:r>
      <w:proofErr w:type="spellStart"/>
      <w:r w:rsidR="000745CB">
        <w:t>diketo</w:t>
      </w:r>
      <w:proofErr w:type="spellEnd"/>
      <w:r w:rsidR="000745CB">
        <w:t xml:space="preserve"> acids mutation patterns do not overlap. Susceptibility test of resistant virus from one integrase inhibitor to another inhibitor sho</w:t>
      </w:r>
      <w:r w:rsidR="006348D4">
        <w:t>ws resistant virus is not cross-resistant [</w:t>
      </w:r>
      <w:proofErr w:type="spellStart"/>
      <w:r w:rsidR="006348D4">
        <w:t>Hazuda</w:t>
      </w:r>
      <w:proofErr w:type="spellEnd"/>
      <w:r w:rsidR="006348D4">
        <w:t xml:space="preserve"> et al 2004]</w:t>
      </w:r>
      <w:r w:rsidR="007A7813">
        <w:t xml:space="preserve"> but HIV, resistant to a </w:t>
      </w:r>
      <w:proofErr w:type="spellStart"/>
      <w:r w:rsidR="007A7813">
        <w:t>diketo</w:t>
      </w:r>
      <w:proofErr w:type="spellEnd"/>
      <w:r w:rsidR="007A7813">
        <w:t xml:space="preserve"> acid derivative may exhibit cross resistance to another </w:t>
      </w:r>
      <w:proofErr w:type="spellStart"/>
      <w:r w:rsidR="007A7813">
        <w:t>diketo</w:t>
      </w:r>
      <w:proofErr w:type="spellEnd"/>
      <w:r w:rsidR="007A7813">
        <w:t xml:space="preserve"> acid derivative [</w:t>
      </w:r>
      <w:proofErr w:type="spellStart"/>
      <w:r w:rsidR="007A7813">
        <w:t>Fikkert</w:t>
      </w:r>
      <w:proofErr w:type="spellEnd"/>
      <w:r w:rsidR="007A7813">
        <w:t xml:space="preserve"> et al 2003]</w:t>
      </w:r>
      <w:r w:rsidR="006348D4">
        <w:t>. The associated resistant mutations map to the active site of integrase enzyme</w:t>
      </w:r>
      <w:r w:rsidR="00A30D5A">
        <w:t xml:space="preserve"> (show structure of integrase enzyme)</w:t>
      </w:r>
      <w:r w:rsidR="006348D4">
        <w:t xml:space="preserve">.  </w:t>
      </w:r>
    </w:p>
    <w:p w:rsidR="000745CB" w:rsidRDefault="000745CB" w:rsidP="002D67F0">
      <w:pPr>
        <w:spacing w:line="480" w:lineRule="auto"/>
        <w:jc w:val="both"/>
      </w:pPr>
    </w:p>
    <w:p w:rsidR="00C342AD" w:rsidRDefault="00656879" w:rsidP="002D67F0">
      <w:pPr>
        <w:spacing w:line="480" w:lineRule="auto"/>
        <w:jc w:val="both"/>
      </w:pPr>
      <w:r>
        <w:t>Integrase inhibitors L-870810 and</w:t>
      </w:r>
      <w:r w:rsidR="00A30D5A">
        <w:t xml:space="preserve"> </w:t>
      </w:r>
      <w:proofErr w:type="spellStart"/>
      <w:r w:rsidR="00A30D5A">
        <w:t>diketo</w:t>
      </w:r>
      <w:proofErr w:type="spellEnd"/>
      <w:r w:rsidR="00A30D5A">
        <w:t xml:space="preserve"> acids </w:t>
      </w:r>
      <w:r w:rsidR="00C878B5">
        <w:t>engage the divalent metal ions</w:t>
      </w:r>
      <w:r w:rsidR="00A30D5A">
        <w:t xml:space="preserve"> Mg+</w:t>
      </w:r>
      <w:r w:rsidR="00ED25C1">
        <w:t>+</w:t>
      </w:r>
      <w:r w:rsidR="00A30D5A">
        <w:t xml:space="preserve"> and </w:t>
      </w:r>
      <w:proofErr w:type="spellStart"/>
      <w:r w:rsidR="00A30D5A">
        <w:t>Mn</w:t>
      </w:r>
      <w:proofErr w:type="spellEnd"/>
      <w:r w:rsidR="00A30D5A">
        <w:t>+</w:t>
      </w:r>
      <w:r w:rsidR="00ED25C1">
        <w:t>+</w:t>
      </w:r>
      <w:r w:rsidR="00A30D5A">
        <w:t xml:space="preserve"> at the </w:t>
      </w:r>
      <w:r w:rsidR="00C878B5">
        <w:t>integrase</w:t>
      </w:r>
      <w:r w:rsidR="00A30D5A">
        <w:t xml:space="preserve"> active site</w:t>
      </w:r>
      <w:r w:rsidR="00C878B5">
        <w:t xml:space="preserve">. The spatial confirmation of the </w:t>
      </w:r>
      <w:r w:rsidR="003273C9">
        <w:t xml:space="preserve">chelating </w:t>
      </w:r>
      <w:r w:rsidR="00C878B5">
        <w:t>moieties in the inhibitors is observed to be consistent with</w:t>
      </w:r>
      <w:r w:rsidR="003273C9">
        <w:t xml:space="preserve"> spacing between the two active site metals</w:t>
      </w:r>
      <w:r w:rsidR="00C878B5">
        <w:t xml:space="preserve"> [</w:t>
      </w:r>
      <w:proofErr w:type="spellStart"/>
      <w:r w:rsidR="00C878B5">
        <w:t>Grobler</w:t>
      </w:r>
      <w:proofErr w:type="spellEnd"/>
      <w:r w:rsidR="00C878B5">
        <w:t xml:space="preserve"> et al 2002]</w:t>
      </w:r>
      <w:r w:rsidR="00A30D5A">
        <w:t xml:space="preserve">. Mutations at the active site of integrase </w:t>
      </w:r>
      <w:r w:rsidR="003273C9">
        <w:t>interfere the available space for chelating moieties rendering unsuccessful engagement of the metals [</w:t>
      </w:r>
      <w:proofErr w:type="spellStart"/>
      <w:r w:rsidR="003273C9">
        <w:t>Hazuda</w:t>
      </w:r>
      <w:proofErr w:type="spellEnd"/>
      <w:r w:rsidR="003273C9">
        <w:t xml:space="preserve"> et al 2004]. However, some mutations are distal to the metal binding active site and resistance exhibited by these mutations suggests inhibitor-enzyme interactions may extend beyond the active site of integrase enzyme [</w:t>
      </w:r>
      <w:proofErr w:type="spellStart"/>
      <w:r w:rsidR="003273C9">
        <w:t>Hazuda</w:t>
      </w:r>
      <w:proofErr w:type="spellEnd"/>
      <w:r w:rsidR="003273C9">
        <w:t xml:space="preserve"> et al 2004].</w:t>
      </w:r>
      <w:r w:rsidR="00093963">
        <w:t xml:space="preserve"> HIV is able to switch between the resistance pathways (N155H pathway to the Q148H/G140S pathway in case of drug </w:t>
      </w:r>
      <w:proofErr w:type="spellStart"/>
      <w:r w:rsidR="00093963">
        <w:t>raltegravir</w:t>
      </w:r>
      <w:proofErr w:type="spellEnd"/>
      <w:r w:rsidR="00093963">
        <w:t>) to escape the drug [</w:t>
      </w:r>
      <w:proofErr w:type="spellStart"/>
      <w:r w:rsidR="00093963">
        <w:t>Mukherjee</w:t>
      </w:r>
      <w:proofErr w:type="spellEnd"/>
      <w:r w:rsidR="00093963">
        <w:t xml:space="preserve"> et al 2011].</w:t>
      </w:r>
    </w:p>
    <w:p w:rsidR="00C342AD" w:rsidRDefault="00C342AD" w:rsidP="00C342AD"/>
    <w:p w:rsidR="00C342AD" w:rsidRPr="003273C9" w:rsidRDefault="00C342AD" w:rsidP="00C342AD">
      <w:pPr>
        <w:rPr>
          <w:b/>
        </w:rPr>
      </w:pPr>
      <w:r w:rsidRPr="003273C9">
        <w:rPr>
          <w:b/>
        </w:rPr>
        <w:t>Resistance to Entry inhibitors</w:t>
      </w:r>
    </w:p>
    <w:p w:rsidR="002D67F0" w:rsidRDefault="002D67F0" w:rsidP="002D67F0">
      <w:pPr>
        <w:spacing w:line="480" w:lineRule="auto"/>
        <w:jc w:val="both"/>
      </w:pPr>
    </w:p>
    <w:p w:rsidR="00950D31" w:rsidRDefault="00400642" w:rsidP="002D67F0">
      <w:pPr>
        <w:spacing w:line="480" w:lineRule="auto"/>
        <w:jc w:val="both"/>
      </w:pPr>
      <w:r>
        <w:t xml:space="preserve">HIV use </w:t>
      </w:r>
      <w:r w:rsidR="00041128">
        <w:t xml:space="preserve">CCR5 </w:t>
      </w:r>
      <w:r>
        <w:t>as</w:t>
      </w:r>
      <w:r w:rsidR="00041128">
        <w:t xml:space="preserve"> the primary co receptor </w:t>
      </w:r>
      <w:r>
        <w:t xml:space="preserve">to gain entry into the host cell [Morris et al 2004]. </w:t>
      </w:r>
      <w:proofErr w:type="spellStart"/>
      <w:r w:rsidR="00C64663">
        <w:t>M</w:t>
      </w:r>
      <w:r w:rsidR="00316DBE">
        <w:t>araviroc</w:t>
      </w:r>
      <w:proofErr w:type="spellEnd"/>
      <w:r w:rsidR="00316DBE">
        <w:t xml:space="preserve"> (Pfizer Inc.)</w:t>
      </w:r>
      <w:r w:rsidR="00C64663">
        <w:t xml:space="preserve">, which has been approved for clinical prescription to antiviral therapy experienced patients and </w:t>
      </w:r>
      <w:proofErr w:type="spellStart"/>
      <w:r w:rsidR="00C64663">
        <w:t>vicriviroc</w:t>
      </w:r>
      <w:proofErr w:type="spellEnd"/>
      <w:r w:rsidR="00C64663">
        <w:t xml:space="preserve"> (Schering-Plough Research Institute), which is in preclinical trial are two widely discussed entry inhibitors [</w:t>
      </w:r>
      <w:proofErr w:type="spellStart"/>
      <w:r w:rsidR="003A7213">
        <w:t>Tsibris</w:t>
      </w:r>
      <w:proofErr w:type="spellEnd"/>
      <w:r w:rsidR="003A7213">
        <w:t xml:space="preserve"> and </w:t>
      </w:r>
      <w:proofErr w:type="spellStart"/>
      <w:r w:rsidR="003A7213">
        <w:t>Kuritzkes</w:t>
      </w:r>
      <w:proofErr w:type="spellEnd"/>
      <w:r w:rsidR="003A7213">
        <w:t xml:space="preserve"> 2007, </w:t>
      </w:r>
      <w:proofErr w:type="spellStart"/>
      <w:r w:rsidR="003A7213">
        <w:t>Kuhmann</w:t>
      </w:r>
      <w:proofErr w:type="spellEnd"/>
      <w:r w:rsidR="003A7213">
        <w:t xml:space="preserve"> and Hartley 2008</w:t>
      </w:r>
      <w:r w:rsidR="00C64663">
        <w:t xml:space="preserve">]. </w:t>
      </w:r>
      <w:proofErr w:type="spellStart"/>
      <w:r w:rsidR="003A7213">
        <w:t>Maraviroc</w:t>
      </w:r>
      <w:proofErr w:type="spellEnd"/>
      <w:r w:rsidR="003A7213">
        <w:t xml:space="preserve"> binds to CCR5 co receptor, blocking HIV entry to host cell. </w:t>
      </w:r>
      <w:r w:rsidR="006E345B">
        <w:t>Many researches have found t</w:t>
      </w:r>
      <w:r w:rsidR="003A7213">
        <w:t>he mode of developing resistance by HIV to CCR5 binding inhibitors is the switch of co receptor to CXCR4 [</w:t>
      </w:r>
      <w:proofErr w:type="spellStart"/>
      <w:r w:rsidR="00041128">
        <w:t>Regoes</w:t>
      </w:r>
      <w:proofErr w:type="spellEnd"/>
      <w:r w:rsidR="00041128">
        <w:t xml:space="preserve"> and </w:t>
      </w:r>
      <w:proofErr w:type="spellStart"/>
      <w:r w:rsidR="00041128">
        <w:t>Bonhoeffer</w:t>
      </w:r>
      <w:proofErr w:type="spellEnd"/>
      <w:r w:rsidR="00041128">
        <w:t xml:space="preserve"> </w:t>
      </w:r>
      <w:r w:rsidR="006E345B">
        <w:t xml:space="preserve">2005, </w:t>
      </w:r>
      <w:proofErr w:type="spellStart"/>
      <w:r w:rsidR="003A7213">
        <w:t>Moncunill</w:t>
      </w:r>
      <w:proofErr w:type="spellEnd"/>
      <w:r w:rsidR="003A7213">
        <w:t xml:space="preserve"> et al 2008</w:t>
      </w:r>
      <w:r w:rsidR="00611799">
        <w:t>]</w:t>
      </w:r>
      <w:r>
        <w:t xml:space="preserve"> at later stage of infection. However, research on Indian HIV population shows no co receptor switch [Cecilia et al 2000].</w:t>
      </w:r>
      <w:r w:rsidR="00950D31">
        <w:t xml:space="preserve"> </w:t>
      </w:r>
    </w:p>
    <w:p w:rsidR="003273C9" w:rsidRDefault="00950D31" w:rsidP="002D67F0">
      <w:pPr>
        <w:spacing w:line="480" w:lineRule="auto"/>
        <w:jc w:val="both"/>
      </w:pPr>
      <w:r>
        <w:t>The resistance mechanism of HIV against CCR5 mechanism is explained as either</w:t>
      </w:r>
      <w:r w:rsidR="00260A37">
        <w:t xml:space="preserve"> competitive or non-competitive [</w:t>
      </w:r>
      <w:proofErr w:type="spellStart"/>
      <w:r w:rsidR="00E073EC">
        <w:t>Trkola</w:t>
      </w:r>
      <w:proofErr w:type="spellEnd"/>
      <w:r w:rsidR="00E073EC">
        <w:t xml:space="preserve"> et al 2002, </w:t>
      </w:r>
      <w:proofErr w:type="spellStart"/>
      <w:r w:rsidR="00CD5067">
        <w:t>Farger</w:t>
      </w:r>
      <w:proofErr w:type="spellEnd"/>
      <w:r w:rsidR="00CD5067">
        <w:t xml:space="preserve"> and Berger et al 2002, </w:t>
      </w:r>
      <w:proofErr w:type="spellStart"/>
      <w:r w:rsidR="00E073EC">
        <w:t>Kuhmann</w:t>
      </w:r>
      <w:proofErr w:type="spellEnd"/>
      <w:r w:rsidR="00E073EC">
        <w:t xml:space="preserve"> et al 2004, </w:t>
      </w:r>
      <w:proofErr w:type="spellStart"/>
      <w:r w:rsidR="00260A37">
        <w:t>Pugach</w:t>
      </w:r>
      <w:proofErr w:type="spellEnd"/>
      <w:r w:rsidR="00260A37">
        <w:t xml:space="preserve"> et al 2007</w:t>
      </w:r>
      <w:r w:rsidR="0008020E">
        <w:t xml:space="preserve">, </w:t>
      </w:r>
      <w:proofErr w:type="spellStart"/>
      <w:r w:rsidR="0008020E">
        <w:t>Moncunill</w:t>
      </w:r>
      <w:proofErr w:type="spellEnd"/>
      <w:r w:rsidR="0008020E">
        <w:t xml:space="preserve"> et al 2008</w:t>
      </w:r>
      <w:r w:rsidR="00260A37">
        <w:t xml:space="preserve">]. In competitive resistance mechanism </w:t>
      </w:r>
      <w:r w:rsidR="00F362B5">
        <w:t>explains that HIV gp120 changes the confirmation that has high affinity for inhibitor-free CCR5 co receptors. HIV gp120 can only bind to CCR5 co receptor at non-saturating concentration of the inhibitor</w:t>
      </w:r>
      <w:r w:rsidR="00E073EC">
        <w:t xml:space="preserve"> [</w:t>
      </w:r>
      <w:proofErr w:type="spellStart"/>
      <w:r w:rsidR="00E073EC">
        <w:t>Gorry</w:t>
      </w:r>
      <w:proofErr w:type="spellEnd"/>
      <w:r w:rsidR="00E073EC">
        <w:t xml:space="preserve"> et al 2002, </w:t>
      </w:r>
      <w:proofErr w:type="spellStart"/>
      <w:r w:rsidR="00E073EC">
        <w:t>Koning</w:t>
      </w:r>
      <w:proofErr w:type="spellEnd"/>
      <w:r w:rsidR="00E073EC">
        <w:t xml:space="preserve"> et al 2003]</w:t>
      </w:r>
      <w:r w:rsidR="00F362B5">
        <w:t>.</w:t>
      </w:r>
      <w:r w:rsidR="00260A37">
        <w:t xml:space="preserve"> </w:t>
      </w:r>
      <w:r w:rsidR="00F362B5">
        <w:t xml:space="preserve">Increase in the drug concentration overcomes the competitive resistance. </w:t>
      </w:r>
      <w:r w:rsidR="000E5931">
        <w:t>In non-competitive resistance, HIV gp120 acquires the ability to bind to inhibitor bound co receptor</w:t>
      </w:r>
      <w:r w:rsidR="00AF71A9">
        <w:t xml:space="preserve"> but</w:t>
      </w:r>
      <w:r w:rsidR="000E5931">
        <w:t xml:space="preserve"> less efficiently than free co receptor</w:t>
      </w:r>
      <w:r w:rsidR="00E073EC">
        <w:t xml:space="preserve"> [</w:t>
      </w:r>
      <w:proofErr w:type="spellStart"/>
      <w:r w:rsidR="00E073EC">
        <w:t>Pugach</w:t>
      </w:r>
      <w:proofErr w:type="spellEnd"/>
      <w:r w:rsidR="00E073EC">
        <w:t xml:space="preserve"> et al 2007]</w:t>
      </w:r>
      <w:r w:rsidR="000E5931">
        <w:t xml:space="preserve">.  </w:t>
      </w:r>
      <w:r w:rsidR="00B50AB0">
        <w:t xml:space="preserve">Between the two resistance mechanisms, the non-competitive method is suggested to be predominant in resistant HIV. </w:t>
      </w:r>
      <w:r w:rsidR="00AF71A9">
        <w:t xml:space="preserve">The stepwise accumulation of mutations </w:t>
      </w:r>
      <w:r w:rsidR="00B50AB0">
        <w:t xml:space="preserve">at V3 region of gp120, </w:t>
      </w:r>
      <w:r w:rsidR="00E073EC">
        <w:t xml:space="preserve">explained </w:t>
      </w:r>
      <w:r w:rsidR="00AF71A9">
        <w:t>in these researches [</w:t>
      </w:r>
      <w:proofErr w:type="spellStart"/>
      <w:r w:rsidR="00AF71A9">
        <w:t>Trkola</w:t>
      </w:r>
      <w:proofErr w:type="spellEnd"/>
      <w:r w:rsidR="00AF71A9">
        <w:t xml:space="preserve"> et al 2002, </w:t>
      </w:r>
      <w:proofErr w:type="spellStart"/>
      <w:r w:rsidR="00AF71A9">
        <w:t>Kuhmann</w:t>
      </w:r>
      <w:proofErr w:type="spellEnd"/>
      <w:r w:rsidR="00AF71A9">
        <w:t xml:space="preserve"> et al 200</w:t>
      </w:r>
      <w:r w:rsidR="00E073EC">
        <w:t>4</w:t>
      </w:r>
      <w:r w:rsidR="00AF71A9">
        <w:t>]</w:t>
      </w:r>
      <w:r w:rsidR="00B50AB0">
        <w:t>,</w:t>
      </w:r>
      <w:r w:rsidR="00E073EC">
        <w:t xml:space="preserve"> are likely to be involved in both competitive and non competitive resistance mechanisms.</w:t>
      </w:r>
      <w:r w:rsidR="00D15C34">
        <w:t xml:space="preserve"> Researchers are still unable to uncover </w:t>
      </w:r>
      <w:r w:rsidR="009E2A3C">
        <w:t>the resistance mechanism of non-</w:t>
      </w:r>
      <w:r w:rsidR="00D15C34">
        <w:t xml:space="preserve">competitive resistance. </w:t>
      </w:r>
      <w:r w:rsidR="009E2A3C">
        <w:t xml:space="preserve">The general accepted model is that </w:t>
      </w:r>
      <w:r w:rsidR="006E276B">
        <w:t xml:space="preserve">bridging sheet and V3 base of gp120 binds to the </w:t>
      </w:r>
      <w:r w:rsidR="00CA3211">
        <w:t>tyrosine-sulfated N-terminus and V3 interaction with ECL2 of CCR5 [</w:t>
      </w:r>
      <w:proofErr w:type="spellStart"/>
      <w:r w:rsidR="00CA3211">
        <w:t>Cromier</w:t>
      </w:r>
      <w:proofErr w:type="spellEnd"/>
      <w:r w:rsidR="00CA3211">
        <w:t xml:space="preserve"> and </w:t>
      </w:r>
      <w:proofErr w:type="spellStart"/>
      <w:r w:rsidR="00CA3211">
        <w:t>Dragic</w:t>
      </w:r>
      <w:proofErr w:type="spellEnd"/>
      <w:r w:rsidR="00CA3211">
        <w:t xml:space="preserve"> 2002, </w:t>
      </w:r>
      <w:proofErr w:type="spellStart"/>
      <w:r w:rsidR="00CA3211">
        <w:t>Tsamis</w:t>
      </w:r>
      <w:proofErr w:type="spellEnd"/>
      <w:r w:rsidR="00CA3211">
        <w:t xml:space="preserve"> et al 2003, Huang et al 2007]. The </w:t>
      </w:r>
      <w:r w:rsidR="009E2A3C">
        <w:t xml:space="preserve">binding of CCR5 antagonist alters the confirmations of two gp120 binding site in the co receptor. The change in the confirmation is not recognized by the incoming HIV gp120. </w:t>
      </w:r>
      <w:r w:rsidR="00DA12BE">
        <w:t>Accumulation of mutations in resistant HIV gp120 changes its confir</w:t>
      </w:r>
      <w:r w:rsidR="00CA3211">
        <w:t>mation, which now can recognize</w:t>
      </w:r>
      <w:r w:rsidR="00DA12BE">
        <w:t xml:space="preserve"> the new confirmation of inhibitor bound co receptor. </w:t>
      </w:r>
    </w:p>
    <w:p w:rsidR="00C342AD" w:rsidRDefault="00C342AD" w:rsidP="00C342AD"/>
    <w:p w:rsidR="0036206C" w:rsidRDefault="00C342AD" w:rsidP="00C342AD">
      <w:pPr>
        <w:rPr>
          <w:b/>
        </w:rPr>
      </w:pPr>
      <w:r w:rsidRPr="003273C9">
        <w:rPr>
          <w:b/>
        </w:rPr>
        <w:t>Resistance to Fusion inhibitors</w:t>
      </w:r>
    </w:p>
    <w:p w:rsidR="0036206C" w:rsidRDefault="0036206C" w:rsidP="00C342AD">
      <w:pPr>
        <w:rPr>
          <w:b/>
        </w:rPr>
      </w:pPr>
    </w:p>
    <w:p w:rsidR="003E5EE5" w:rsidRDefault="0036206C" w:rsidP="005E73D7">
      <w:pPr>
        <w:spacing w:line="480" w:lineRule="auto"/>
        <w:jc w:val="both"/>
      </w:pPr>
      <w:r>
        <w:t xml:space="preserve">Perhaps the lowest number of </w:t>
      </w:r>
      <w:r w:rsidR="007905C5">
        <w:t xml:space="preserve">antiviral </w:t>
      </w:r>
      <w:r>
        <w:t xml:space="preserve">drugs being developed falls under fusion inhibitor. The first fusion inhibitor </w:t>
      </w:r>
      <w:proofErr w:type="spellStart"/>
      <w:r>
        <w:t>Enfuvirtide</w:t>
      </w:r>
      <w:proofErr w:type="spellEnd"/>
      <w:r>
        <w:t xml:space="preserve"> was approved for clinical use a decade ago and </w:t>
      </w:r>
      <w:r w:rsidR="00520180">
        <w:t>within a year, HIV drug resistance against the drug was observed</w:t>
      </w:r>
      <w:r>
        <w:t xml:space="preserve">. </w:t>
      </w:r>
      <w:proofErr w:type="spellStart"/>
      <w:r>
        <w:t>Enfuvirtide</w:t>
      </w:r>
      <w:proofErr w:type="spellEnd"/>
      <w:r w:rsidR="00520180">
        <w:t xml:space="preserve"> binds to the </w:t>
      </w:r>
      <w:proofErr w:type="spellStart"/>
      <w:r w:rsidR="00520180">
        <w:t>heptad</w:t>
      </w:r>
      <w:proofErr w:type="spellEnd"/>
      <w:r w:rsidR="00520180">
        <w:t xml:space="preserve"> region of gp41, </w:t>
      </w:r>
      <w:r w:rsidR="00FD24DA">
        <w:t xml:space="preserve">which is </w:t>
      </w:r>
      <w:r w:rsidR="00520180">
        <w:t xml:space="preserve">critical for formation of fusion pore in the host cell membrane. </w:t>
      </w:r>
      <w:r w:rsidR="00FD24DA">
        <w:t xml:space="preserve">The genotypic analysis of sensitive and resistant HIV virus shows </w:t>
      </w:r>
      <w:r w:rsidR="007905C5">
        <w:t>the</w:t>
      </w:r>
      <w:r w:rsidR="00FD24DA">
        <w:t xml:space="preserve"> resistant </w:t>
      </w:r>
      <w:r w:rsidR="007905C5">
        <w:t>mutations</w:t>
      </w:r>
      <w:r w:rsidR="00791715">
        <w:t xml:space="preserve"> at positions G36, I37, and V38</w:t>
      </w:r>
      <w:r w:rsidR="00FD24DA">
        <w:t xml:space="preserve"> of </w:t>
      </w:r>
      <w:proofErr w:type="spellStart"/>
      <w:r w:rsidR="00FD24DA">
        <w:t>heptad</w:t>
      </w:r>
      <w:proofErr w:type="spellEnd"/>
      <w:r w:rsidR="00FD24DA">
        <w:t xml:space="preserve"> region towards N-terminal [</w:t>
      </w:r>
      <w:r w:rsidR="00791715">
        <w:t>Rimsky et al 1998, Wei et al 2002</w:t>
      </w:r>
      <w:r w:rsidR="00FD24DA">
        <w:t xml:space="preserve">]. </w:t>
      </w:r>
      <w:r w:rsidR="003E5EE5">
        <w:t xml:space="preserve">The mutations affects binding of the inhibitor at the </w:t>
      </w:r>
      <w:proofErr w:type="spellStart"/>
      <w:r w:rsidR="003E5EE5">
        <w:t>heptad</w:t>
      </w:r>
      <w:proofErr w:type="spellEnd"/>
      <w:r w:rsidR="003E5EE5">
        <w:t xml:space="preserve"> region and HIV replication is not interrupted. Some researches show</w:t>
      </w:r>
      <w:r w:rsidR="008A5933">
        <w:t xml:space="preserve"> highly variable gp120/gp41 is also responsible</w:t>
      </w:r>
      <w:r w:rsidR="003E5EE5">
        <w:t xml:space="preserve"> </w:t>
      </w:r>
      <w:r w:rsidR="008A5933">
        <w:t>for re</w:t>
      </w:r>
      <w:r w:rsidR="003E5EE5">
        <w:t>sistance against fusion inhibitor</w:t>
      </w:r>
      <w:r w:rsidR="007905C5">
        <w:t xml:space="preserve"> [Blair et al 2000, Miller and </w:t>
      </w:r>
      <w:proofErr w:type="spellStart"/>
      <w:r w:rsidR="007905C5">
        <w:t>Hazuda</w:t>
      </w:r>
      <w:proofErr w:type="spellEnd"/>
      <w:r w:rsidR="007905C5">
        <w:t xml:space="preserve"> 2004]</w:t>
      </w:r>
      <w:r w:rsidR="008A5933">
        <w:t xml:space="preserve">. Viruses displaying fast fusion kinetics to CD4 and higher affinity to co receptor show reduced susceptibility to fusion inhibitor than the viruses with lower fusion kinetics to CD4 and lower affinity to co receptor [Reeves et al 2002, Miller and </w:t>
      </w:r>
      <w:proofErr w:type="spellStart"/>
      <w:r w:rsidR="008A5933">
        <w:t>Hazuda</w:t>
      </w:r>
      <w:proofErr w:type="spellEnd"/>
      <w:r w:rsidR="008A5933">
        <w:t xml:space="preserve"> 2004].</w:t>
      </w:r>
    </w:p>
    <w:p w:rsidR="005E73D7" w:rsidRDefault="005E73D7" w:rsidP="005E73D7">
      <w:pPr>
        <w:pStyle w:val="Heading3"/>
        <w:spacing w:line="480" w:lineRule="auto"/>
        <w:jc w:val="both"/>
      </w:pPr>
    </w:p>
    <w:p w:rsidR="008A359F" w:rsidRDefault="00383258" w:rsidP="005E73D7">
      <w:pPr>
        <w:pStyle w:val="Heading3"/>
        <w:spacing w:line="480" w:lineRule="auto"/>
        <w:jc w:val="both"/>
      </w:pPr>
      <w:r>
        <w:t>HIV Drug Resistance Testing</w:t>
      </w:r>
    </w:p>
    <w:p w:rsidR="000C179E" w:rsidRDefault="000C179E" w:rsidP="005E73D7">
      <w:pPr>
        <w:spacing w:line="480" w:lineRule="auto"/>
        <w:jc w:val="both"/>
      </w:pPr>
    </w:p>
    <w:p w:rsidR="0094446F" w:rsidRDefault="0077353F" w:rsidP="005E73D7">
      <w:pPr>
        <w:spacing w:line="480" w:lineRule="auto"/>
        <w:jc w:val="both"/>
      </w:pPr>
      <w:r>
        <w:t xml:space="preserve">After </w:t>
      </w:r>
      <w:r w:rsidR="00044BFE">
        <w:t>high</w:t>
      </w:r>
      <w:r>
        <w:t xml:space="preserve"> scale up of HIV antiviral drugs in low and middle-income countries, </w:t>
      </w:r>
      <w:r w:rsidR="00383258">
        <w:t xml:space="preserve">public health experts are concerned for </w:t>
      </w:r>
      <w:r>
        <w:t xml:space="preserve">potential </w:t>
      </w:r>
      <w:r w:rsidR="00383258">
        <w:t>emergence of drugs res</w:t>
      </w:r>
      <w:r>
        <w:t>istant</w:t>
      </w:r>
      <w:r w:rsidR="00383258">
        <w:t xml:space="preserve"> virus and transmission of drug resi</w:t>
      </w:r>
      <w:r w:rsidR="00044BFE">
        <w:t>stant virus in the population under ART and/or to</w:t>
      </w:r>
      <w:r w:rsidR="00383258">
        <w:t xml:space="preserve"> non-infected people.</w:t>
      </w:r>
      <w:r>
        <w:t xml:space="preserve"> </w:t>
      </w:r>
      <w:r w:rsidR="002C18AB">
        <w:t xml:space="preserve">In 2004, WHO and HIV </w:t>
      </w:r>
      <w:proofErr w:type="spellStart"/>
      <w:r w:rsidR="002C18AB">
        <w:t>ResNet</w:t>
      </w:r>
      <w:proofErr w:type="spellEnd"/>
      <w:r w:rsidR="002C18AB">
        <w:t xml:space="preserve"> collaborated to develop a </w:t>
      </w:r>
      <w:r w:rsidR="002C18AB" w:rsidRPr="002C18AB">
        <w:rPr>
          <w:b/>
        </w:rPr>
        <w:t>Global strategy for prevention and assessment of HIV drug resistance</w:t>
      </w:r>
      <w:r w:rsidR="0094446F">
        <w:rPr>
          <w:b/>
        </w:rPr>
        <w:t xml:space="preserve"> </w:t>
      </w:r>
      <w:r w:rsidR="0094446F">
        <w:t>to be implemented in low and middle-income countries</w:t>
      </w:r>
      <w:r w:rsidR="002C18AB">
        <w:rPr>
          <w:i/>
        </w:rPr>
        <w:t>.</w:t>
      </w:r>
      <w:r w:rsidR="00C360B8">
        <w:t xml:space="preserve"> The global strategy aimed for surveillance and monitoring HIV drug resistance </w:t>
      </w:r>
      <w:r w:rsidR="00CF0BB3">
        <w:t xml:space="preserve">and to be prepared for </w:t>
      </w:r>
      <w:r w:rsidR="002B3743">
        <w:t>drug resistant HIV epidemic emergence.</w:t>
      </w:r>
      <w:r w:rsidR="00C360B8">
        <w:t xml:space="preserve"> </w:t>
      </w:r>
      <w:r w:rsidR="0094446F">
        <w:t>The strategy for surveillance and monitoring HIV drug resistance aims are:</w:t>
      </w:r>
    </w:p>
    <w:p w:rsidR="0094446F" w:rsidRDefault="0094446F" w:rsidP="005E73D7">
      <w:pPr>
        <w:pStyle w:val="ListParagraph"/>
        <w:numPr>
          <w:ilvl w:val="0"/>
          <w:numId w:val="3"/>
        </w:numPr>
        <w:spacing w:line="480" w:lineRule="auto"/>
        <w:ind w:left="709" w:hanging="425"/>
        <w:jc w:val="both"/>
      </w:pPr>
      <w:r>
        <w:t>To select the first and second line regimens of ART, as well as antiretroviral drugs for prevention of mother-to-child transmission (PMTCT), at population level</w:t>
      </w:r>
    </w:p>
    <w:p w:rsidR="0095501A" w:rsidRPr="002C18AB" w:rsidRDefault="0094446F" w:rsidP="005E73D7">
      <w:pPr>
        <w:pStyle w:val="ListParagraph"/>
        <w:numPr>
          <w:ilvl w:val="0"/>
          <w:numId w:val="3"/>
        </w:numPr>
        <w:spacing w:line="480" w:lineRule="auto"/>
        <w:ind w:left="709" w:hanging="425"/>
        <w:jc w:val="both"/>
      </w:pPr>
      <w:r>
        <w:t>To s</w:t>
      </w:r>
      <w:r w:rsidR="00DB0851">
        <w:t>upport national HIV programs</w:t>
      </w:r>
      <w:r>
        <w:t xml:space="preserve"> in minimizing the emergence and transmission of HIVDR.</w:t>
      </w:r>
    </w:p>
    <w:p w:rsidR="0094446F" w:rsidRDefault="0094446F" w:rsidP="005E73D7">
      <w:pPr>
        <w:spacing w:line="480" w:lineRule="auto"/>
        <w:jc w:val="both"/>
      </w:pPr>
    </w:p>
    <w:p w:rsidR="000579D6" w:rsidRDefault="00672B05" w:rsidP="005E73D7">
      <w:pPr>
        <w:spacing w:line="480" w:lineRule="auto"/>
        <w:jc w:val="both"/>
      </w:pPr>
      <w:r>
        <w:t>W</w:t>
      </w:r>
      <w:r w:rsidR="000579D6">
        <w:t>orld Health Organization (W</w:t>
      </w:r>
      <w:r>
        <w:t>HO</w:t>
      </w:r>
      <w:r w:rsidR="000579D6">
        <w:t>)</w:t>
      </w:r>
      <w:r>
        <w:t xml:space="preserve"> recommends that firs</w:t>
      </w:r>
      <w:r w:rsidR="000579D6">
        <w:t>t</w:t>
      </w:r>
      <w:r>
        <w:t xml:space="preserve"> and second line antiviral drug regimens should be selected based on HIV drug resistance</w:t>
      </w:r>
      <w:r w:rsidR="000579D6">
        <w:t xml:space="preserve"> test</w:t>
      </w:r>
      <w:r>
        <w:t xml:space="preserve"> report. This is supported by the fact that increasing number of researches </w:t>
      </w:r>
      <w:r w:rsidR="00AE13EB">
        <w:t>shows</w:t>
      </w:r>
      <w:r>
        <w:t xml:space="preserve"> the presence of drug resistant virus before starting a new drug regimen [</w:t>
      </w:r>
      <w:r w:rsidR="001A0B4C">
        <w:t>Baxter et al 2000</w:t>
      </w:r>
      <w:r w:rsidR="009716EF">
        <w:t xml:space="preserve">, </w:t>
      </w:r>
      <w:r w:rsidR="00735E9B">
        <w:t xml:space="preserve">Demeter and </w:t>
      </w:r>
      <w:proofErr w:type="spellStart"/>
      <w:r w:rsidR="00735E9B">
        <w:t>Haubrich</w:t>
      </w:r>
      <w:proofErr w:type="spellEnd"/>
      <w:r w:rsidR="00735E9B">
        <w:t xml:space="preserve"> 2001, Sebastian and </w:t>
      </w:r>
      <w:proofErr w:type="spellStart"/>
      <w:r w:rsidR="00735E9B">
        <w:t>Faruki</w:t>
      </w:r>
      <w:proofErr w:type="spellEnd"/>
      <w:r w:rsidR="00735E9B">
        <w:t xml:space="preserve"> 2003, </w:t>
      </w:r>
      <w:proofErr w:type="spellStart"/>
      <w:r w:rsidR="00735E9B">
        <w:t>Haubrich</w:t>
      </w:r>
      <w:proofErr w:type="spellEnd"/>
      <w:r w:rsidR="00735E9B">
        <w:t xml:space="preserve"> and Demeter 2001</w:t>
      </w:r>
      <w:r>
        <w:t>].</w:t>
      </w:r>
      <w:r w:rsidR="00735E9B">
        <w:t xml:space="preserve"> </w:t>
      </w:r>
      <w:r w:rsidR="00317D13">
        <w:t xml:space="preserve">Also the success of </w:t>
      </w:r>
      <w:proofErr w:type="spellStart"/>
      <w:r w:rsidR="00317D13">
        <w:t>virologic</w:t>
      </w:r>
      <w:proofErr w:type="spellEnd"/>
      <w:r w:rsidR="00317D13">
        <w:t xml:space="preserve"> suppression is impacted by the choice of prescribed antiviral drug regimen [Matthews et al 2002]. </w:t>
      </w:r>
      <w:r w:rsidR="00735E9B">
        <w:t>Both phenotypic and genotypic assays for drug resistance testing are widely available to clinicians to measure the susceptibility of HIV to drug regimen</w:t>
      </w:r>
      <w:r w:rsidR="00321FD8">
        <w:t>. The assays help clinicians for long term antiretroviral treatment planning. Phenotypic assays use viral sample from infected patient to assess its response to individual drugs whereas genotypic assays use the actual viral DNA sequence, to assess</w:t>
      </w:r>
      <w:r w:rsidR="007A6809">
        <w:t xml:space="preserve"> drug resistance on the basis of</w:t>
      </w:r>
      <w:r w:rsidR="00321FD8">
        <w:t xml:space="preserve"> the established HIV genetic mutational patterns.</w:t>
      </w:r>
      <w:r w:rsidR="007A6809">
        <w:t xml:space="preserve"> Many studies have shown that patients who undergo genotypic assays respond to the antiviral therapy better than control patients who are not under genotypic assays [</w:t>
      </w:r>
      <w:r w:rsidR="0006165E">
        <w:t>Baxter et al 2000</w:t>
      </w:r>
      <w:r w:rsidR="00905214">
        <w:t xml:space="preserve">, </w:t>
      </w:r>
      <w:proofErr w:type="spellStart"/>
      <w:r w:rsidR="00905214">
        <w:t>Cingolani</w:t>
      </w:r>
      <w:proofErr w:type="spellEnd"/>
      <w:r w:rsidR="00905214">
        <w:t xml:space="preserve"> et al 2002, Cohen et al 2002, Durant et al 1999,</w:t>
      </w:r>
      <w:r w:rsidR="00861615">
        <w:t xml:space="preserve"> </w:t>
      </w:r>
      <w:proofErr w:type="spellStart"/>
      <w:r w:rsidR="00861615">
        <w:t>Haubrich</w:t>
      </w:r>
      <w:proofErr w:type="spellEnd"/>
      <w:r w:rsidR="00861615">
        <w:t xml:space="preserve">, Keiser et al 2001, Maynard et al 2002, </w:t>
      </w:r>
      <w:proofErr w:type="spellStart"/>
      <w:r w:rsidR="00861615">
        <w:t>Tural</w:t>
      </w:r>
      <w:proofErr w:type="spellEnd"/>
      <w:r w:rsidR="00861615">
        <w:t xml:space="preserve"> et al 2002</w:t>
      </w:r>
      <w:r w:rsidR="007A6809">
        <w:t>].</w:t>
      </w:r>
      <w:r w:rsidR="00885DDC">
        <w:t xml:space="preserve"> Genotypic assay has advantages like detection of HIV variant at very low prevalence, provides insight into the potential emergence of</w:t>
      </w:r>
      <w:r w:rsidR="00660D83">
        <w:t xml:space="preserve"> drug resistant variants </w:t>
      </w:r>
      <w:r w:rsidR="00885DDC">
        <w:t xml:space="preserve">and can detect transitional mutations that do not cause drug resistance by themselves but indicate the presence of selective drug pressure. </w:t>
      </w:r>
      <w:r w:rsidR="003808D9">
        <w:t xml:space="preserve">For treatment-experienced patients, the next choice of drug regimen based on genotypic assays is </w:t>
      </w:r>
      <w:proofErr w:type="spellStart"/>
      <w:r w:rsidR="003808D9">
        <w:t>virologically</w:t>
      </w:r>
      <w:proofErr w:type="spellEnd"/>
      <w:r w:rsidR="003808D9">
        <w:t xml:space="preserve"> superior to treatment history as well [</w:t>
      </w:r>
      <w:proofErr w:type="spellStart"/>
      <w:r w:rsidR="003808D9">
        <w:t>Haupts</w:t>
      </w:r>
      <w:proofErr w:type="spellEnd"/>
      <w:r w:rsidR="003808D9">
        <w:t xml:space="preserve"> et al 2003]. </w:t>
      </w:r>
      <w:r w:rsidR="00F12246">
        <w:t>Genotypic assay is the most helpful for clinical management of patient with primary HIV infection consisting highly drug resistant viral variants [</w:t>
      </w:r>
      <w:proofErr w:type="spellStart"/>
      <w:r w:rsidR="00F12246">
        <w:t>Narciso</w:t>
      </w:r>
      <w:proofErr w:type="spellEnd"/>
      <w:r w:rsidR="00F12246">
        <w:t xml:space="preserve"> and </w:t>
      </w:r>
      <w:proofErr w:type="spellStart"/>
      <w:r w:rsidR="00F12246">
        <w:t>Lazzarin</w:t>
      </w:r>
      <w:proofErr w:type="spellEnd"/>
      <w:r w:rsidR="00F12246">
        <w:t xml:space="preserve"> 2003</w:t>
      </w:r>
      <w:r w:rsidR="00DD2DC1">
        <w:t xml:space="preserve">, </w:t>
      </w:r>
      <w:proofErr w:type="spellStart"/>
      <w:r w:rsidR="00DD2DC1">
        <w:t>Visco-Comandini</w:t>
      </w:r>
      <w:proofErr w:type="spellEnd"/>
      <w:r w:rsidR="00DD2DC1">
        <w:t xml:space="preserve"> and </w:t>
      </w:r>
      <w:proofErr w:type="spellStart"/>
      <w:r w:rsidR="00DD2DC1">
        <w:t>Balotta</w:t>
      </w:r>
      <w:proofErr w:type="spellEnd"/>
      <w:r w:rsidR="00DD2DC1">
        <w:t xml:space="preserve"> 2003, </w:t>
      </w:r>
      <w:proofErr w:type="spellStart"/>
      <w:r w:rsidR="00DD2DC1">
        <w:t>Riera-Jaume</w:t>
      </w:r>
      <w:proofErr w:type="spellEnd"/>
      <w:r w:rsidR="00DD2DC1">
        <w:t xml:space="preserve"> et al 2006</w:t>
      </w:r>
      <w:r w:rsidR="00F12246">
        <w:t xml:space="preserve">]. </w:t>
      </w:r>
      <w:r w:rsidR="00885DDC">
        <w:t xml:space="preserve">Therefore, genotypic assays are widely used for detecting resistant viral isolates [Shafer et al 2002]. </w:t>
      </w:r>
      <w:r w:rsidR="007E447E">
        <w:t xml:space="preserve">Genotypic assay </w:t>
      </w:r>
      <w:r w:rsidR="00CF0BF2">
        <w:t>steps include</w:t>
      </w:r>
      <w:r w:rsidR="007E447E">
        <w:t xml:space="preserve"> sequencing RNA from a sample of viral </w:t>
      </w:r>
      <w:r w:rsidR="00500330">
        <w:t>swarm;</w:t>
      </w:r>
      <w:r w:rsidR="007E447E">
        <w:t xml:space="preserve"> </w:t>
      </w:r>
      <w:r w:rsidR="00500330">
        <w:t xml:space="preserve">compare the sequence to a standard HIV reference sequence and use mutations in sequence as query to well-documented HIV mutation database. For this purpose, all the </w:t>
      </w:r>
      <w:r w:rsidR="00630963">
        <w:t xml:space="preserve">drug resistant </w:t>
      </w:r>
      <w:r w:rsidR="00500330">
        <w:t xml:space="preserve">mutations </w:t>
      </w:r>
      <w:r w:rsidR="00630963">
        <w:t>observed in research experiments</w:t>
      </w:r>
      <w:r w:rsidR="00500330">
        <w:t xml:space="preserve"> are well documented in databases like Stanford HIV mutations database</w:t>
      </w:r>
      <w:r w:rsidR="00A92BE8">
        <w:t xml:space="preserve"> (</w:t>
      </w:r>
      <w:hyperlink r:id="rId21" w:history="1">
        <w:r w:rsidR="00A92BE8" w:rsidRPr="00A92BE8">
          <w:rPr>
            <w:rStyle w:val="Hyperlink"/>
          </w:rPr>
          <w:t>http://hiv.stanford.edu</w:t>
        </w:r>
      </w:hyperlink>
      <w:r w:rsidR="00A92BE8">
        <w:t>)</w:t>
      </w:r>
      <w:r w:rsidR="00500330">
        <w:t xml:space="preserve">, </w:t>
      </w:r>
      <w:proofErr w:type="spellStart"/>
      <w:r w:rsidR="00500330">
        <w:t>Rega</w:t>
      </w:r>
      <w:proofErr w:type="spellEnd"/>
      <w:r w:rsidR="00500330">
        <w:t xml:space="preserve"> </w:t>
      </w:r>
      <w:r w:rsidR="00A92BE8">
        <w:t>(</w:t>
      </w:r>
      <w:hyperlink r:id="rId22" w:history="1">
        <w:r w:rsidR="00A92BE8">
          <w:rPr>
            <w:rStyle w:val="Hyperlink"/>
          </w:rPr>
          <w:t>http://rega.kuleuven.be/</w:t>
        </w:r>
      </w:hyperlink>
      <w:r w:rsidR="00A92BE8">
        <w:t xml:space="preserve">) </w:t>
      </w:r>
      <w:r w:rsidR="00500330">
        <w:t>and ANRS</w:t>
      </w:r>
      <w:r w:rsidR="00A37DD3">
        <w:t xml:space="preserve"> </w:t>
      </w:r>
      <w:r w:rsidR="00630963">
        <w:t>(</w:t>
      </w:r>
      <w:hyperlink r:id="rId23" w:history="1">
        <w:r w:rsidR="00630963" w:rsidRPr="00304077">
          <w:rPr>
            <w:rStyle w:val="Hyperlink"/>
          </w:rPr>
          <w:t>www.medpocket.com</w:t>
        </w:r>
      </w:hyperlink>
      <w:r w:rsidR="00630963">
        <w:t xml:space="preserve">) </w:t>
      </w:r>
      <w:r w:rsidR="00A37DD3">
        <w:t>with comparable decision support systems to interpret any change in the HIV sequence to drug resistant mutations [</w:t>
      </w:r>
      <w:proofErr w:type="spellStart"/>
      <w:r w:rsidR="00A37DD3">
        <w:t>Frentz</w:t>
      </w:r>
      <w:proofErr w:type="spellEnd"/>
      <w:r w:rsidR="00A37DD3">
        <w:t xml:space="preserve"> et al 2010]. </w:t>
      </w:r>
      <w:r w:rsidR="00986B33">
        <w:t>The online database of RT and protease sequence at Stanford University</w:t>
      </w:r>
      <w:r w:rsidR="000579D6">
        <w:t xml:space="preserve"> (</w:t>
      </w:r>
      <w:hyperlink r:id="rId24" w:history="1">
        <w:r w:rsidR="000579D6" w:rsidRPr="000579D6">
          <w:rPr>
            <w:rStyle w:val="Hyperlink"/>
          </w:rPr>
          <w:t>http://hiv.stanford.edu</w:t>
        </w:r>
      </w:hyperlink>
      <w:r w:rsidR="000579D6">
        <w:t>)</w:t>
      </w:r>
      <w:r w:rsidR="00986B33">
        <w:t xml:space="preserve"> has two sequence analysis programs </w:t>
      </w:r>
      <w:proofErr w:type="spellStart"/>
      <w:r w:rsidR="00986B33">
        <w:t>HIVseq</w:t>
      </w:r>
      <w:proofErr w:type="spellEnd"/>
      <w:r w:rsidR="00986B33">
        <w:t xml:space="preserve"> (</w:t>
      </w:r>
      <w:hyperlink r:id="rId25" w:anchor="hivseq" w:history="1">
        <w:r w:rsidR="00986B33" w:rsidRPr="00304077">
          <w:rPr>
            <w:rStyle w:val="Hyperlink"/>
          </w:rPr>
          <w:t>http://hivdb.stanford.edu/DR/asi/releaseNotes/index.html#hivseq</w:t>
        </w:r>
      </w:hyperlink>
      <w:r w:rsidR="00986B33">
        <w:t xml:space="preserve">) and </w:t>
      </w:r>
      <w:proofErr w:type="spellStart"/>
      <w:r w:rsidR="00986B33">
        <w:t>HIValg</w:t>
      </w:r>
      <w:proofErr w:type="spellEnd"/>
      <w:r w:rsidR="00986B33">
        <w:t xml:space="preserve"> (</w:t>
      </w:r>
      <w:hyperlink r:id="rId26" w:anchor="hivalg" w:history="1">
        <w:r w:rsidR="00986B33" w:rsidRPr="00304077">
          <w:rPr>
            <w:rStyle w:val="Hyperlink"/>
          </w:rPr>
          <w:t>http://hivdb.stanford.edu/DR/asi/releaseNotes/index.html#hivalg</w:t>
        </w:r>
      </w:hyperlink>
      <w:r w:rsidR="00986B33">
        <w:t xml:space="preserve">) for </w:t>
      </w:r>
      <w:r w:rsidR="000579D6">
        <w:t xml:space="preserve">interrogating and </w:t>
      </w:r>
      <w:r w:rsidR="00986B33">
        <w:t xml:space="preserve">interpreting the mutations in the input sequence to the sequence databases (Stanford </w:t>
      </w:r>
      <w:proofErr w:type="spellStart"/>
      <w:r w:rsidR="00986B33">
        <w:t>HIVdb</w:t>
      </w:r>
      <w:proofErr w:type="spellEnd"/>
      <w:r w:rsidR="00986B33">
        <w:t xml:space="preserve">, </w:t>
      </w:r>
      <w:proofErr w:type="spellStart"/>
      <w:r w:rsidR="00986B33">
        <w:t>Rega</w:t>
      </w:r>
      <w:proofErr w:type="spellEnd"/>
      <w:r w:rsidR="00986B33">
        <w:t xml:space="preserve"> or ANRS).</w:t>
      </w:r>
    </w:p>
    <w:p w:rsidR="000579D6" w:rsidRDefault="000579D6" w:rsidP="005E73D7">
      <w:pPr>
        <w:spacing w:line="480" w:lineRule="auto"/>
        <w:jc w:val="both"/>
      </w:pPr>
    </w:p>
    <w:p w:rsidR="007E447E" w:rsidRDefault="00027FC1" w:rsidP="005E73D7">
      <w:pPr>
        <w:spacing w:line="480" w:lineRule="auto"/>
        <w:jc w:val="both"/>
      </w:pPr>
      <w:r>
        <w:t>With the advent of ultra deep high throughput sequencing technology, we are able to sequence even the minor HIV variants, which are not detected with early traditional sequencing methods. Ultra deep high throughput sequence technology is able to sequence 1% or low prevalence HIV variants</w:t>
      </w:r>
      <w:r w:rsidR="000E5B55">
        <w:t xml:space="preserve"> [Johnson et al 2008, </w:t>
      </w:r>
      <w:proofErr w:type="spellStart"/>
      <w:r w:rsidR="000E5B55">
        <w:t>Hedskog</w:t>
      </w:r>
      <w:proofErr w:type="spellEnd"/>
      <w:r w:rsidR="000E5B55">
        <w:t xml:space="preserve"> et al 2010, </w:t>
      </w:r>
      <w:proofErr w:type="spellStart"/>
      <w:r w:rsidR="000E5B55">
        <w:t>Siemen</w:t>
      </w:r>
      <w:proofErr w:type="spellEnd"/>
      <w:r w:rsidR="000E5B55">
        <w:t xml:space="preserve"> et al 2007, </w:t>
      </w:r>
      <w:proofErr w:type="spellStart"/>
      <w:r w:rsidR="000E5B55">
        <w:t>Siemen</w:t>
      </w:r>
      <w:proofErr w:type="spellEnd"/>
      <w:r w:rsidR="000E5B55">
        <w:t xml:space="preserve"> et al 2009, </w:t>
      </w:r>
      <w:proofErr w:type="spellStart"/>
      <w:r w:rsidR="000E5B55">
        <w:t>Balduin</w:t>
      </w:r>
      <w:proofErr w:type="spellEnd"/>
      <w:r w:rsidR="000E5B55">
        <w:t xml:space="preserve"> et al 2009]</w:t>
      </w:r>
      <w:r>
        <w:t xml:space="preserve">. Different sequencing technologies are </w:t>
      </w:r>
      <w:r w:rsidR="000579D6">
        <w:t>discussed in the next section.</w:t>
      </w:r>
    </w:p>
    <w:p w:rsidR="000D05EC" w:rsidRDefault="000D05EC" w:rsidP="005E73D7">
      <w:pPr>
        <w:pStyle w:val="Heading2"/>
        <w:spacing w:line="480" w:lineRule="auto"/>
        <w:jc w:val="both"/>
      </w:pPr>
      <w:r>
        <w:br w:type="page"/>
      </w:r>
      <w:r w:rsidR="005223F1">
        <w:t xml:space="preserve">Next Generation </w:t>
      </w:r>
      <w:r>
        <w:t xml:space="preserve">Sequencing </w:t>
      </w:r>
      <w:r w:rsidR="00FE31DF">
        <w:t>Tec</w:t>
      </w:r>
      <w:r w:rsidR="00D474E9">
        <w:t>hnologies</w:t>
      </w:r>
    </w:p>
    <w:p w:rsidR="000D05EC" w:rsidRDefault="000D05EC" w:rsidP="005E73D7">
      <w:pPr>
        <w:spacing w:line="480" w:lineRule="auto"/>
        <w:jc w:val="both"/>
      </w:pPr>
    </w:p>
    <w:p w:rsidR="009F27B2" w:rsidRDefault="00D0119D" w:rsidP="005E73D7">
      <w:pPr>
        <w:spacing w:line="480" w:lineRule="auto"/>
        <w:jc w:val="both"/>
      </w:pPr>
      <w:r>
        <w:t xml:space="preserve">DNA sequencing technology has made lips and bound advancements and played a pivotal role in all the </w:t>
      </w:r>
      <w:r w:rsidR="00AD2C5A">
        <w:t xml:space="preserve">research </w:t>
      </w:r>
      <w:r>
        <w:t>areas that touch genomics</w:t>
      </w:r>
      <w:r w:rsidR="007055C1">
        <w:t xml:space="preserve"> [Gilbert 1981]</w:t>
      </w:r>
      <w:r>
        <w:t>. Since the first DNA sequencing technology developed by Sanger</w:t>
      </w:r>
      <w:r w:rsidR="00AD2C5A">
        <w:t xml:space="preserve"> using dye-labeled </w:t>
      </w:r>
      <w:proofErr w:type="spellStart"/>
      <w:r w:rsidR="00AD2C5A">
        <w:t>dideoxynucleotide</w:t>
      </w:r>
      <w:proofErr w:type="spellEnd"/>
      <w:r w:rsidR="00AD2C5A">
        <w:t xml:space="preserve"> chain termination method</w:t>
      </w:r>
      <w:r w:rsidR="007055C1">
        <w:t xml:space="preserve"> [Sanger et al 1977]</w:t>
      </w:r>
      <w:r w:rsidR="00AD2C5A">
        <w:t>, many sequencing technologies have been developed that revolutionized genomic fields.</w:t>
      </w:r>
      <w:r w:rsidR="007055C1">
        <w:t xml:space="preserve"> </w:t>
      </w:r>
      <w:r w:rsidR="005223F1">
        <w:t xml:space="preserve">The automated Sanger sequencing technology had ruled the </w:t>
      </w:r>
      <w:r w:rsidR="00B36713">
        <w:t xml:space="preserve">sequencing </w:t>
      </w:r>
      <w:r w:rsidR="005223F1">
        <w:t xml:space="preserve">market for over two decades accomplishing milestones like </w:t>
      </w:r>
      <w:r w:rsidR="00B36713">
        <w:t>completion of First grade Human Genome Sequence [Collins et al 2004]</w:t>
      </w:r>
      <w:r w:rsidR="005223F1">
        <w:t>.</w:t>
      </w:r>
      <w:r w:rsidR="00B36713">
        <w:t xml:space="preserve"> This method is considered as the ‘First Generation sequencing technology’. Despite some technical improvements, the first generation technology could not meet the huge demand in the market</w:t>
      </w:r>
      <w:r w:rsidR="00B75787">
        <w:t>. This directed to the development of new methods with high throughput, much cheaper at cost and less technical hassles.</w:t>
      </w:r>
      <w:r w:rsidR="006E4842">
        <w:t xml:space="preserve"> The newer technologies are considered as Next Generation Sequencing (NGS). </w:t>
      </w:r>
      <w:r w:rsidR="003E3AAC">
        <w:t xml:space="preserve">NGS has changed the scientific approaches in basic, applied and clinical research. All NGS technologies </w:t>
      </w:r>
      <w:r w:rsidR="00091B56">
        <w:t>constitute various combined strategies of template preparation, sequencing and imaging [</w:t>
      </w:r>
      <w:proofErr w:type="spellStart"/>
      <w:r w:rsidR="00091B56">
        <w:t>Metzker</w:t>
      </w:r>
      <w:proofErr w:type="spellEnd"/>
      <w:r w:rsidR="00091B56">
        <w:t xml:space="preserve"> 2009]. </w:t>
      </w:r>
      <w:r w:rsidR="00E87CE5">
        <w:t>The booming use of NGS is the ability to produce an enormous volume of data at very cheap price in comparison to the First generation method.</w:t>
      </w:r>
      <w:r w:rsidR="00113FE1">
        <w:t xml:space="preserve"> </w:t>
      </w:r>
      <w:r w:rsidR="00AF42C5">
        <w:t>Various NGS products coexist in market with some having advantage to other in a particular application. Current NGS technologies in the market are Roche/454</w:t>
      </w:r>
      <w:r w:rsidR="00F00F2F">
        <w:t xml:space="preserve"> [</w:t>
      </w:r>
      <w:proofErr w:type="spellStart"/>
      <w:r w:rsidR="00F00F2F">
        <w:t>Margulis</w:t>
      </w:r>
      <w:proofErr w:type="spellEnd"/>
      <w:r w:rsidR="00F00F2F">
        <w:t xml:space="preserve"> et al 2005] (</w:t>
      </w:r>
      <w:hyperlink r:id="rId27" w:history="1">
        <w:r w:rsidR="00F00F2F" w:rsidRPr="00304077">
          <w:rPr>
            <w:rStyle w:val="Hyperlink"/>
          </w:rPr>
          <w:t>http://454.com/products/technology.asp</w:t>
        </w:r>
      </w:hyperlink>
      <w:r w:rsidR="00F00F2F">
        <w:t>)</w:t>
      </w:r>
      <w:r w:rsidR="00AF42C5">
        <w:t xml:space="preserve">, </w:t>
      </w:r>
      <w:proofErr w:type="spellStart"/>
      <w:r w:rsidR="00AF42C5">
        <w:t>Illumina/Solexa</w:t>
      </w:r>
      <w:proofErr w:type="spellEnd"/>
      <w:r w:rsidR="00F00F2F">
        <w:t xml:space="preserve"> [Bentley et al 2008, Li et al 2009] (</w:t>
      </w:r>
      <w:hyperlink r:id="rId28" w:history="1">
        <w:r w:rsidR="00F00F2F" w:rsidRPr="00304077">
          <w:rPr>
            <w:rStyle w:val="Hyperlink"/>
          </w:rPr>
          <w:t>http://www.illumina.com/systems.ilmn</w:t>
        </w:r>
      </w:hyperlink>
      <w:r w:rsidR="00F00F2F">
        <w:t>)</w:t>
      </w:r>
      <w:r w:rsidR="00AF42C5">
        <w:t xml:space="preserve">, </w:t>
      </w:r>
      <w:proofErr w:type="gramStart"/>
      <w:r w:rsidR="00261C55">
        <w:t>Applied</w:t>
      </w:r>
      <w:proofErr w:type="gramEnd"/>
      <w:r w:rsidR="00261C55">
        <w:t xml:space="preserve"> </w:t>
      </w:r>
      <w:proofErr w:type="spellStart"/>
      <w:r w:rsidR="00261C55">
        <w:t>Biosystems</w:t>
      </w:r>
      <w:proofErr w:type="spellEnd"/>
      <w:r w:rsidR="00F00F2F">
        <w:t xml:space="preserve"> </w:t>
      </w:r>
      <w:proofErr w:type="spellStart"/>
      <w:r w:rsidR="00F00F2F">
        <w:t>SOLiD</w:t>
      </w:r>
      <w:r w:rsidR="00F00F2F" w:rsidRPr="00F00F2F">
        <w:rPr>
          <w:vertAlign w:val="superscript"/>
        </w:rPr>
        <w:t>TM</w:t>
      </w:r>
      <w:proofErr w:type="spellEnd"/>
      <w:r w:rsidR="00F00F2F">
        <w:t xml:space="preserve"> system</w:t>
      </w:r>
      <w:r w:rsidR="00DC75B4">
        <w:t xml:space="preserve">. The following technologies are </w:t>
      </w:r>
      <w:proofErr w:type="spellStart"/>
      <w:r w:rsidR="00DC75B4">
        <w:t>consideresed</w:t>
      </w:r>
      <w:proofErr w:type="spellEnd"/>
      <w:r w:rsidR="00DC75B4">
        <w:t xml:space="preserve"> “next-next generation sequencing technologies” or “third gener</w:t>
      </w:r>
      <w:r w:rsidR="00B14CD8">
        <w:t>ation sequencing technologies</w:t>
      </w:r>
      <w:proofErr w:type="gramStart"/>
      <w:r w:rsidR="00B14CD8">
        <w:t>” :</w:t>
      </w:r>
      <w:proofErr w:type="gramEnd"/>
      <w:r w:rsidR="00B14CD8">
        <w:t xml:space="preserve"> Life/APG and </w:t>
      </w:r>
      <w:proofErr w:type="spellStart"/>
      <w:r w:rsidR="00B14CD8">
        <w:t>Helicos</w:t>
      </w:r>
      <w:proofErr w:type="spellEnd"/>
      <w:r w:rsidR="00B14CD8">
        <w:t xml:space="preserve"> Biosciences (</w:t>
      </w:r>
      <w:hyperlink r:id="rId29" w:history="1">
        <w:r w:rsidR="00B14CD8" w:rsidRPr="00304077">
          <w:rPr>
            <w:rStyle w:val="Hyperlink"/>
          </w:rPr>
          <w:t>www.helicosbio.com</w:t>
        </w:r>
      </w:hyperlink>
      <w:r w:rsidR="00B14CD8">
        <w:t>), Pacific Biosciences Single Molecule Real Time sequencing (</w:t>
      </w:r>
      <w:hyperlink r:id="rId30" w:history="1">
        <w:r w:rsidR="00B14CD8" w:rsidRPr="00304077">
          <w:rPr>
            <w:rStyle w:val="Hyperlink"/>
          </w:rPr>
          <w:t>www.pacificbiosciences.com</w:t>
        </w:r>
      </w:hyperlink>
      <w:r w:rsidR="00B14CD8">
        <w:t xml:space="preserve"> ) [Chin et al 2013], Ion Torrent (</w:t>
      </w:r>
      <w:hyperlink r:id="rId31" w:history="1">
        <w:r w:rsidR="00B14CD8" w:rsidRPr="00304077">
          <w:rPr>
            <w:rStyle w:val="Hyperlink"/>
          </w:rPr>
          <w:t>www.iontorrent.com</w:t>
        </w:r>
      </w:hyperlink>
      <w:r w:rsidR="00B14CD8">
        <w:t xml:space="preserve"> ) [Rothberg et al 2011] and Nanopore sequencing [</w:t>
      </w:r>
      <w:proofErr w:type="spellStart"/>
      <w:r w:rsidR="00B14CD8">
        <w:t>Branton</w:t>
      </w:r>
      <w:proofErr w:type="spellEnd"/>
      <w:r w:rsidR="00B14CD8">
        <w:t xml:space="preserve"> et al 2008].</w:t>
      </w:r>
      <w:r w:rsidR="00DC75B4">
        <w:t xml:space="preserve">These technologies have </w:t>
      </w:r>
      <w:r w:rsidR="00B14CD8">
        <w:t>enabled high throughput sequencing from single molecule DNA and differ from NGS technologies at DNA synthesis and scanning.</w:t>
      </w:r>
    </w:p>
    <w:p w:rsidR="009F27B2" w:rsidRDefault="009F27B2" w:rsidP="005E73D7">
      <w:pPr>
        <w:spacing w:line="480" w:lineRule="auto"/>
        <w:jc w:val="both"/>
      </w:pPr>
    </w:p>
    <w:p w:rsidR="003A7C37" w:rsidRPr="009F27B2" w:rsidRDefault="009F27B2" w:rsidP="005E73D7">
      <w:pPr>
        <w:spacing w:line="480" w:lineRule="auto"/>
        <w:jc w:val="both"/>
        <w:rPr>
          <w:b/>
        </w:rPr>
      </w:pPr>
      <w:r w:rsidRPr="009F27B2">
        <w:rPr>
          <w:b/>
        </w:rPr>
        <w:t>Roche 454 Genome Sequencer FLX system</w:t>
      </w:r>
    </w:p>
    <w:p w:rsidR="009F27B2" w:rsidRDefault="009F27B2" w:rsidP="005E73D7">
      <w:pPr>
        <w:spacing w:line="480" w:lineRule="auto"/>
        <w:jc w:val="both"/>
      </w:pPr>
    </w:p>
    <w:p w:rsidR="00C3669E" w:rsidRDefault="009F27B2" w:rsidP="005E73D7">
      <w:pPr>
        <w:spacing w:line="480" w:lineRule="auto"/>
        <w:jc w:val="both"/>
      </w:pPr>
      <w:r>
        <w:t>It is the first NGS system launched into the market in late 2005. The technology is based on sequencing by synthesis method</w:t>
      </w:r>
      <w:r w:rsidR="00C3669E">
        <w:t xml:space="preserve"> with emission of light from pyrophosphate chemical reaction [Margulies et al 2005].</w:t>
      </w:r>
    </w:p>
    <w:p w:rsidR="00C3669E" w:rsidRDefault="00C3669E" w:rsidP="005E73D7">
      <w:pPr>
        <w:spacing w:line="480" w:lineRule="auto"/>
        <w:jc w:val="both"/>
      </w:pPr>
    </w:p>
    <w:p w:rsidR="00587591" w:rsidRDefault="00C3669E" w:rsidP="005E73D7">
      <w:pPr>
        <w:spacing w:line="480" w:lineRule="auto"/>
        <w:jc w:val="both"/>
      </w:pPr>
      <w:r>
        <w:t xml:space="preserve">DNA library preparation for sequencing consists of shearing the sample DNA to fragments, ligation of standard 454 specific A and B adaptors to the ends of fragments. The purpose of adaptors is to provide priming site for amplification and sequencing. B adaptors contain 5’-biotin tag for immobilization of library DNA fragments onto magnetic beads coated with </w:t>
      </w:r>
      <w:proofErr w:type="spellStart"/>
      <w:r>
        <w:t>streptavidin</w:t>
      </w:r>
      <w:proofErr w:type="spellEnd"/>
      <w:r>
        <w:t xml:space="preserve">. </w:t>
      </w:r>
      <w:r w:rsidR="004E181F">
        <w:t>The fragmented DNA is denatured to release the non-</w:t>
      </w:r>
      <w:proofErr w:type="spellStart"/>
      <w:r w:rsidR="004E181F">
        <w:t>biotinylated</w:t>
      </w:r>
      <w:proofErr w:type="spellEnd"/>
      <w:r w:rsidR="004E181F">
        <w:t xml:space="preserve"> strand while </w:t>
      </w:r>
      <w:proofErr w:type="spellStart"/>
      <w:r w:rsidR="004E181F">
        <w:t>biotinylated</w:t>
      </w:r>
      <w:proofErr w:type="spellEnd"/>
      <w:r w:rsidR="004E181F">
        <w:t xml:space="preserve"> strand </w:t>
      </w:r>
      <w:r w:rsidR="004916AD">
        <w:t xml:space="preserve">form </w:t>
      </w:r>
      <w:r w:rsidR="004E181F">
        <w:t>template DNA library (Fig</w:t>
      </w:r>
      <w:r w:rsidR="005B4843">
        <w:t>ure</w:t>
      </w:r>
      <w:r w:rsidR="004E181F">
        <w:t>).</w:t>
      </w:r>
      <w:r w:rsidR="00C877B3">
        <w:t xml:space="preserve"> The imaging system in GS is not designed to detect fluorescent from single base addition. Therefore the single strand DNA requires amplification. Roche system employs emulsion </w:t>
      </w:r>
      <w:r w:rsidR="004916AD">
        <w:t xml:space="preserve">based clonal </w:t>
      </w:r>
      <w:r w:rsidR="00C877B3">
        <w:t xml:space="preserve">PCR </w:t>
      </w:r>
      <w:r w:rsidR="004916AD">
        <w:t>amplification (</w:t>
      </w:r>
      <w:proofErr w:type="spellStart"/>
      <w:r w:rsidR="004916AD">
        <w:t>emPCR</w:t>
      </w:r>
      <w:proofErr w:type="spellEnd"/>
      <w:r w:rsidR="004916AD">
        <w:t>) for library amplification [</w:t>
      </w:r>
      <w:proofErr w:type="spellStart"/>
      <w:r w:rsidR="004916AD">
        <w:t>Dressman</w:t>
      </w:r>
      <w:proofErr w:type="spellEnd"/>
      <w:r w:rsidR="004916AD">
        <w:t xml:space="preserve"> et al 2003]. In the </w:t>
      </w:r>
      <w:proofErr w:type="spellStart"/>
      <w:r w:rsidR="004916AD">
        <w:t>emPCR</w:t>
      </w:r>
      <w:proofErr w:type="spellEnd"/>
      <w:r w:rsidR="004916AD">
        <w:t>, the single strand DNA is immobilized by hybridization of adaptor and primer, which is coated on the capture beads under a condition optimized to capture one DNA strand per bead [</w:t>
      </w:r>
      <w:proofErr w:type="spellStart"/>
      <w:r w:rsidR="004916AD">
        <w:t>Metzker</w:t>
      </w:r>
      <w:proofErr w:type="spellEnd"/>
      <w:r w:rsidR="004916AD">
        <w:t xml:space="preserve"> </w:t>
      </w:r>
      <w:r w:rsidR="00E51DD6">
        <w:t>2009</w:t>
      </w:r>
      <w:r w:rsidR="004916AD">
        <w:t>].</w:t>
      </w:r>
      <w:r w:rsidR="001155DB">
        <w:t xml:space="preserve"> The beads containing DNA are emulsified along with </w:t>
      </w:r>
      <w:r w:rsidR="000309D1">
        <w:t>amplification reagents in water-in-</w:t>
      </w:r>
      <w:r w:rsidR="00E12686">
        <w:t xml:space="preserve">oil mixture that forms </w:t>
      </w:r>
      <w:proofErr w:type="spellStart"/>
      <w:r w:rsidR="00E12686">
        <w:t>microreactor</w:t>
      </w:r>
      <w:proofErr w:type="spellEnd"/>
      <w:r w:rsidR="00E12686">
        <w:t xml:space="preserve">. Each DNA containing </w:t>
      </w:r>
      <w:proofErr w:type="spellStart"/>
      <w:r w:rsidR="005B4843">
        <w:t>microbead</w:t>
      </w:r>
      <w:proofErr w:type="spellEnd"/>
      <w:r w:rsidR="005B4843">
        <w:t xml:space="preserve"> and necessary reagents are capture in a </w:t>
      </w:r>
      <w:proofErr w:type="spellStart"/>
      <w:r w:rsidR="005B4843">
        <w:t>microreactor</w:t>
      </w:r>
      <w:proofErr w:type="spellEnd"/>
      <w:r w:rsidR="005B4843">
        <w:t xml:space="preserve">, where clonal </w:t>
      </w:r>
      <w:r w:rsidR="00B14CD8">
        <w:t xml:space="preserve">amplification of the template DNA occurs. Upon amplification, the </w:t>
      </w:r>
      <w:proofErr w:type="spellStart"/>
      <w:r w:rsidR="00B14CD8">
        <w:t>microreactors</w:t>
      </w:r>
      <w:proofErr w:type="spellEnd"/>
      <w:r w:rsidR="00B14CD8">
        <w:t xml:space="preserve"> are broken, releasing the beads. In the next step of </w:t>
      </w:r>
      <w:proofErr w:type="spellStart"/>
      <w:r w:rsidR="00B14CD8">
        <w:t>pyrosequencing</w:t>
      </w:r>
      <w:proofErr w:type="spellEnd"/>
      <w:r w:rsidR="00B14CD8">
        <w:t xml:space="preserve">, the </w:t>
      </w:r>
      <w:proofErr w:type="spellStart"/>
      <w:r w:rsidR="00B14CD8">
        <w:t>microbeads</w:t>
      </w:r>
      <w:proofErr w:type="spellEnd"/>
      <w:r w:rsidR="00B14CD8">
        <w:t xml:space="preserve"> are packed in </w:t>
      </w:r>
      <w:proofErr w:type="spellStart"/>
      <w:r w:rsidR="00B14CD8">
        <w:t>PicoTiterPlate</w:t>
      </w:r>
      <w:proofErr w:type="spellEnd"/>
      <w:r w:rsidR="00B14CD8">
        <w:t xml:space="preserve"> device. The </w:t>
      </w:r>
      <w:proofErr w:type="spellStart"/>
      <w:r w:rsidR="00B14CD8">
        <w:t>PicoTiterPlate</w:t>
      </w:r>
      <w:proofErr w:type="spellEnd"/>
      <w:r w:rsidR="00B14CD8">
        <w:t xml:space="preserve"> has nearly 2 millions of wells for simultaneous reaction in each well. The device enables high throughput sequencing. The device is designed in such a way that each well can accommodate only one </w:t>
      </w:r>
      <w:proofErr w:type="spellStart"/>
      <w:r w:rsidR="00B14CD8">
        <w:t>microbead</w:t>
      </w:r>
      <w:proofErr w:type="spellEnd"/>
      <w:r w:rsidR="00B14CD8">
        <w:t xml:space="preserve">. The enzymes </w:t>
      </w:r>
      <w:proofErr w:type="spellStart"/>
      <w:r w:rsidR="00B14CD8">
        <w:t>sulfurylase</w:t>
      </w:r>
      <w:proofErr w:type="spellEnd"/>
      <w:r w:rsidR="00B14CD8">
        <w:t xml:space="preserve"> and </w:t>
      </w:r>
      <w:proofErr w:type="spellStart"/>
      <w:r w:rsidR="00B14CD8">
        <w:t>luciferase</w:t>
      </w:r>
      <w:proofErr w:type="spellEnd"/>
      <w:r w:rsidR="00B14CD8">
        <w:t xml:space="preserve"> attached to enzyme beads are added to the wells. The two enzymes are the key components for identifying the number of base addition in sequencing. The packing beads are added in the well to ensure the beads are positioned in the well. The fluidic system flows buffers and nucleotides across the wells. Nucleotides are flown in predetermined base order such that any base addition detected during sequencing would mean the base added is the flowing base. DNA polymerase adds nucleotide to the growing strand if it is complementary to the template strand base. A series of chemical reactions detects the base(s) added to the growing strand. Nucleotide addition releases a pyrophosphate group, which is converted into Adenosine </w:t>
      </w:r>
      <w:proofErr w:type="spellStart"/>
      <w:r w:rsidR="00B14CD8">
        <w:t>TriPhosphate</w:t>
      </w:r>
      <w:proofErr w:type="spellEnd"/>
      <w:r w:rsidR="00B14CD8">
        <w:t xml:space="preserve"> (ATP) by </w:t>
      </w:r>
      <w:proofErr w:type="spellStart"/>
      <w:r w:rsidR="00B14CD8">
        <w:t>sulphurylase</w:t>
      </w:r>
      <w:proofErr w:type="spellEnd"/>
      <w:r w:rsidR="00B14CD8">
        <w:t xml:space="preserve"> enzyme using adenosine </w:t>
      </w:r>
      <w:proofErr w:type="spellStart"/>
      <w:r w:rsidR="00B14CD8">
        <w:t>phosphosulfate</w:t>
      </w:r>
      <w:proofErr w:type="spellEnd"/>
      <w:r w:rsidR="00B14CD8">
        <w:t xml:space="preserve">. </w:t>
      </w:r>
      <w:proofErr w:type="spellStart"/>
      <w:r w:rsidR="00B14CD8">
        <w:t>Luciferase</w:t>
      </w:r>
      <w:proofErr w:type="spellEnd"/>
      <w:r w:rsidR="00B14CD8">
        <w:t xml:space="preserve"> enzyme uses </w:t>
      </w:r>
      <w:proofErr w:type="spellStart"/>
      <w:r w:rsidR="00B14CD8">
        <w:t>luciferin</w:t>
      </w:r>
      <w:proofErr w:type="spellEnd"/>
      <w:r w:rsidR="00B14CD8">
        <w:t xml:space="preserve"> to hydrolyze ATP to </w:t>
      </w:r>
      <w:proofErr w:type="spellStart"/>
      <w:r w:rsidR="00B14CD8">
        <w:t>oxyluciferin</w:t>
      </w:r>
      <w:proofErr w:type="spellEnd"/>
      <w:r w:rsidR="00B14CD8">
        <w:t xml:space="preserve"> that emits light. The light is detected by CCD camera. The light detected from a particular well denotes the nucleotide incorporation in the growing strand of the well. There is no terminator in the incorporated nucleotide, which means DNA polymerase go on incorporating nucleotides until the template strand has complementary base. The cycle is repeated and the pattern of light emission and detection reveals the actual sequence of template DNA. This indicates that the number of bases addition across the </w:t>
      </w:r>
      <w:proofErr w:type="spellStart"/>
      <w:r w:rsidR="00B14CD8">
        <w:t>PicoTitrePlate</w:t>
      </w:r>
      <w:proofErr w:type="spellEnd"/>
      <w:r w:rsidR="00B14CD8">
        <w:t xml:space="preserve"> is asynchronous.</w:t>
      </w:r>
    </w:p>
    <w:p w:rsidR="004E555B" w:rsidRDefault="00012678" w:rsidP="005E73D7">
      <w:pPr>
        <w:spacing w:line="480" w:lineRule="auto"/>
        <w:jc w:val="both"/>
      </w:pPr>
      <w:r>
        <w:rPr>
          <w:noProof/>
          <w:lang w:eastAsia="en-US"/>
        </w:rPr>
        <w:pict>
          <v:shape id="Text Box 14" o:spid="_x0000_s1027" type="#_x0000_t202" style="position:absolute;left:0;text-align:left;margin-left:6in;margin-top:0;width:54pt;height:684pt;z-index:25166233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0 0 21600 0 21600 21600 0 21600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" filled="f" stroked="f">
            <v:textbox style="layout-flow:vertical;mso-layout-flow-alt:bottom-to-top" inset=",7.2pt,,7.2pt">
              <w:txbxContent>
                <w:p w:rsidR="006F7603" w:rsidRPr="004E181F" w:rsidRDefault="006F7603" w:rsidP="005B4843">
                  <w:r>
                    <w:t xml:space="preserve">Figure: The Roche 454 GS working principle. (A) Prepare adaptor </w:t>
                  </w:r>
                  <w:proofErr w:type="spellStart"/>
                  <w:r>
                    <w:t>ligated</w:t>
                  </w:r>
                  <w:proofErr w:type="spellEnd"/>
                  <w:r>
                    <w:t xml:space="preserve"> single strand DNA. (B) Emulsion based clonal amplification. (C) Depositing DNA beads into the </w:t>
                  </w:r>
                  <w:proofErr w:type="spellStart"/>
                  <w:r>
                    <w:t>picotiter</w:t>
                  </w:r>
                  <w:proofErr w:type="spellEnd"/>
                  <w:r>
                    <w:t xml:space="preserve"> </w:t>
                  </w:r>
                  <w:r w:rsidRPr="004E181F">
                    <w:rPr>
                      <w:vertAlign w:val="superscript"/>
                    </w:rPr>
                    <w:t>TM</w:t>
                  </w:r>
                  <w:r>
                    <w:t xml:space="preserve"> plate. (D) Sequencing and base calling.</w:t>
                  </w:r>
                </w:p>
              </w:txbxContent>
            </v:textbox>
            <w10:wrap type="tight"/>
          </v:shape>
        </w:pict>
      </w:r>
      <w:r w:rsidR="005B4843" w:rsidRPr="005B4843">
        <w:rPr>
          <w:noProof/>
          <w:lang w:eastAsia="en-US"/>
        </w:rPr>
        <w:drawing>
          <wp:inline distT="0" distB="0" distL="0" distR="0">
            <wp:extent cx="5024120" cy="8734239"/>
            <wp:effectExtent l="0" t="0" r="508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5024120" cy="8734239"/>
                    </a:xfrm>
                    <a:prstGeom prst="rect">
                      <a:avLst/>
                    </a:prstGeom>
                    <a:noFill/>
                    <a:ln w="9525">
                      <a:noFill/>
                      <a:miter lim="800000"/>
                      <a:headEnd/>
                      <a:tailEnd/>
                    </a:ln>
                  </pic:spPr>
                </pic:pic>
              </a:graphicData>
            </a:graphic>
          </wp:inline>
        </w:drawing>
      </w:r>
      <w:r w:rsidR="005B4843">
        <w:br w:type="page"/>
      </w:r>
    </w:p>
    <w:p w:rsidR="004E555B" w:rsidRDefault="004E555B" w:rsidP="005E73D7">
      <w:pPr>
        <w:spacing w:line="480" w:lineRule="auto"/>
        <w:jc w:val="both"/>
      </w:pPr>
    </w:p>
    <w:p w:rsidR="00497B94" w:rsidRDefault="00497B94" w:rsidP="005E73D7">
      <w:pPr>
        <w:spacing w:line="480" w:lineRule="auto"/>
        <w:jc w:val="both"/>
      </w:pPr>
      <w:r>
        <w:t xml:space="preserve">This depends on the base order of template strands across the wells. The template strands with more </w:t>
      </w:r>
      <w:proofErr w:type="spellStart"/>
      <w:r>
        <w:t>homopolymer</w:t>
      </w:r>
      <w:proofErr w:type="spellEnd"/>
      <w:r>
        <w:t xml:space="preserve"> sequences are leading the strands with less </w:t>
      </w:r>
      <w:proofErr w:type="spellStart"/>
      <w:r>
        <w:t>homopolymers</w:t>
      </w:r>
      <w:proofErr w:type="spellEnd"/>
      <w:r>
        <w:t xml:space="preserve">. Finally the raw reads are processed for poor quality sequences and checked for sequences without key sequences and mixed sequences (two or more sequences in a single </w:t>
      </w:r>
      <w:proofErr w:type="spellStart"/>
      <w:r>
        <w:t>microbead</w:t>
      </w:r>
      <w:proofErr w:type="spellEnd"/>
      <w:r>
        <w:t>).</w:t>
      </w:r>
    </w:p>
    <w:p w:rsidR="00497B94" w:rsidRDefault="00497B94" w:rsidP="005E73D7">
      <w:pPr>
        <w:spacing w:line="480" w:lineRule="auto"/>
        <w:jc w:val="both"/>
      </w:pPr>
    </w:p>
    <w:p w:rsidR="00F94B9A" w:rsidRDefault="006D7D0F" w:rsidP="005E73D7">
      <w:pPr>
        <w:spacing w:line="480" w:lineRule="auto"/>
        <w:jc w:val="both"/>
      </w:pPr>
      <w:proofErr w:type="spellStart"/>
      <w:r>
        <w:t>Homopolymer</w:t>
      </w:r>
      <w:proofErr w:type="spellEnd"/>
      <w:r>
        <w:t xml:space="preserve"> sequencing is the </w:t>
      </w:r>
      <w:r w:rsidR="00497B94">
        <w:t>major lim</w:t>
      </w:r>
      <w:r>
        <w:t xml:space="preserve">itation of </w:t>
      </w:r>
      <w:proofErr w:type="spellStart"/>
      <w:r>
        <w:t>roche</w:t>
      </w:r>
      <w:proofErr w:type="spellEnd"/>
      <w:r>
        <w:t xml:space="preserve"> 454 technology</w:t>
      </w:r>
      <w:r w:rsidR="008248B8">
        <w:t xml:space="preserve"> (</w:t>
      </w:r>
      <w:proofErr w:type="spellStart"/>
      <w:r w:rsidR="008248B8">
        <w:t>Ruthberg</w:t>
      </w:r>
      <w:proofErr w:type="spellEnd"/>
      <w:r w:rsidR="008248B8">
        <w:t xml:space="preserve"> and </w:t>
      </w:r>
      <w:proofErr w:type="spellStart"/>
      <w:r w:rsidR="008248B8">
        <w:t>Laemon</w:t>
      </w:r>
      <w:proofErr w:type="spellEnd"/>
      <w:r w:rsidR="008248B8">
        <w:t xml:space="preserve"> 2008). This is because there is no terminator group in an added nucleotide; multiple bases are incorporated consecutively at </w:t>
      </w:r>
      <w:proofErr w:type="spellStart"/>
      <w:r w:rsidR="008248B8">
        <w:t>homopolymer</w:t>
      </w:r>
      <w:proofErr w:type="spellEnd"/>
      <w:r w:rsidR="008248B8">
        <w:t xml:space="preserve"> site. </w:t>
      </w:r>
      <w:r w:rsidR="00DA3772">
        <w:t>The intensity/magnitude of light emitted depends on multiple repetitive bases added and this determines the sequence of template. Roche 454 technology is prone to insertion – deletion error while determining the number</w:t>
      </w:r>
      <w:r w:rsidR="00977D8E">
        <w:t xml:space="preserve"> of</w:t>
      </w:r>
      <w:r w:rsidR="00DA3772">
        <w:t xml:space="preserve"> bases added if </w:t>
      </w:r>
      <w:proofErr w:type="spellStart"/>
      <w:r w:rsidR="00DA3772">
        <w:t>homopolymer</w:t>
      </w:r>
      <w:proofErr w:type="spellEnd"/>
      <w:r w:rsidR="00DA3772">
        <w:t xml:space="preserve"> is longer.</w:t>
      </w:r>
      <w:r w:rsidR="00F94B9A">
        <w:t xml:space="preserve"> The next disadvantage is the cost per base addition is higher than other NGS technology [</w:t>
      </w:r>
      <w:proofErr w:type="spellStart"/>
      <w:r w:rsidR="00F94B9A">
        <w:t>Ruthberg</w:t>
      </w:r>
      <w:proofErr w:type="spellEnd"/>
      <w:r w:rsidR="00F94B9A">
        <w:t xml:space="preserve"> and </w:t>
      </w:r>
      <w:proofErr w:type="spellStart"/>
      <w:r w:rsidR="00F94B9A">
        <w:t>Laemon</w:t>
      </w:r>
      <w:proofErr w:type="spellEnd"/>
      <w:r w:rsidR="00F94B9A">
        <w:t xml:space="preserve"> 2008]. One advantage of this technology is the read length. Roche has marketed different models of platforms characterized with different read lengths and total reads outputs [Table].</w:t>
      </w:r>
    </w:p>
    <w:p w:rsidR="00F94B9A" w:rsidRDefault="00F94B9A" w:rsidP="005E73D7">
      <w:pPr>
        <w:spacing w:line="480" w:lineRule="auto"/>
        <w:jc w:val="both"/>
      </w:pPr>
    </w:p>
    <w:tbl>
      <w:tblPr>
        <w:tblStyle w:val="TableGrid"/>
        <w:tblW w:w="0" w:type="auto"/>
        <w:tblLook w:val="00A0"/>
      </w:tblPr>
      <w:tblGrid>
        <w:gridCol w:w="2838"/>
        <w:gridCol w:w="2839"/>
        <w:gridCol w:w="2839"/>
      </w:tblGrid>
      <w:tr w:rsidR="00F94B9A">
        <w:tc>
          <w:tcPr>
            <w:tcW w:w="2838" w:type="dxa"/>
          </w:tcPr>
          <w:p w:rsidR="00F94B9A" w:rsidRPr="004E555B" w:rsidRDefault="00F94B9A" w:rsidP="005E73D7">
            <w:pPr>
              <w:spacing w:line="480" w:lineRule="auto"/>
              <w:jc w:val="both"/>
              <w:rPr>
                <w:b/>
              </w:rPr>
            </w:pPr>
            <w:r w:rsidRPr="004E555B">
              <w:rPr>
                <w:b/>
              </w:rPr>
              <w:t>Platform</w:t>
            </w:r>
          </w:p>
        </w:tc>
        <w:tc>
          <w:tcPr>
            <w:tcW w:w="2839" w:type="dxa"/>
          </w:tcPr>
          <w:p w:rsidR="00F94B9A" w:rsidRPr="004E555B" w:rsidRDefault="00F94B9A" w:rsidP="005E73D7">
            <w:pPr>
              <w:spacing w:line="480" w:lineRule="auto"/>
              <w:jc w:val="both"/>
              <w:rPr>
                <w:b/>
              </w:rPr>
            </w:pPr>
            <w:r w:rsidRPr="004E555B">
              <w:rPr>
                <w:b/>
              </w:rPr>
              <w:t>Read length (</w:t>
            </w:r>
            <w:proofErr w:type="spellStart"/>
            <w:r w:rsidRPr="004E555B">
              <w:rPr>
                <w:b/>
              </w:rPr>
              <w:t>bp</w:t>
            </w:r>
            <w:proofErr w:type="spellEnd"/>
            <w:r w:rsidRPr="004E555B">
              <w:rPr>
                <w:b/>
              </w:rPr>
              <w:t>)</w:t>
            </w:r>
          </w:p>
        </w:tc>
        <w:tc>
          <w:tcPr>
            <w:tcW w:w="2839" w:type="dxa"/>
          </w:tcPr>
          <w:p w:rsidR="00F94B9A" w:rsidRPr="004E555B" w:rsidRDefault="00F94B9A" w:rsidP="005E73D7">
            <w:pPr>
              <w:spacing w:line="480" w:lineRule="auto"/>
              <w:jc w:val="both"/>
              <w:rPr>
                <w:b/>
              </w:rPr>
            </w:pPr>
            <w:r w:rsidRPr="004E555B">
              <w:rPr>
                <w:b/>
              </w:rPr>
              <w:t>Reads output/Run</w:t>
            </w:r>
          </w:p>
        </w:tc>
      </w:tr>
      <w:tr w:rsidR="00F94B9A">
        <w:tc>
          <w:tcPr>
            <w:tcW w:w="2838" w:type="dxa"/>
          </w:tcPr>
          <w:p w:rsidR="00F94B9A" w:rsidRDefault="00F94B9A" w:rsidP="005E73D7">
            <w:pPr>
              <w:spacing w:line="480" w:lineRule="auto"/>
              <w:jc w:val="both"/>
            </w:pPr>
            <w:r>
              <w:t>GS Junior</w:t>
            </w:r>
          </w:p>
        </w:tc>
        <w:tc>
          <w:tcPr>
            <w:tcW w:w="2839" w:type="dxa"/>
          </w:tcPr>
          <w:p w:rsidR="00F94B9A" w:rsidRDefault="00F94B9A" w:rsidP="005E73D7">
            <w:pPr>
              <w:spacing w:line="480" w:lineRule="auto"/>
              <w:jc w:val="both"/>
            </w:pPr>
            <w:r>
              <w:t xml:space="preserve">400 </w:t>
            </w:r>
          </w:p>
        </w:tc>
        <w:tc>
          <w:tcPr>
            <w:tcW w:w="2839" w:type="dxa"/>
          </w:tcPr>
          <w:p w:rsidR="00F94B9A" w:rsidRDefault="00F94B9A" w:rsidP="005E73D7">
            <w:pPr>
              <w:spacing w:line="480" w:lineRule="auto"/>
              <w:jc w:val="both"/>
            </w:pPr>
            <w:r>
              <w:t>70,000</w:t>
            </w:r>
          </w:p>
        </w:tc>
      </w:tr>
      <w:tr w:rsidR="00F94B9A">
        <w:tc>
          <w:tcPr>
            <w:tcW w:w="2838" w:type="dxa"/>
          </w:tcPr>
          <w:p w:rsidR="00F94B9A" w:rsidRDefault="00F94B9A" w:rsidP="005E73D7">
            <w:pPr>
              <w:spacing w:line="480" w:lineRule="auto"/>
              <w:jc w:val="both"/>
            </w:pPr>
            <w:r>
              <w:t>GS FLX titanium XLR70</w:t>
            </w:r>
          </w:p>
        </w:tc>
        <w:tc>
          <w:tcPr>
            <w:tcW w:w="2839" w:type="dxa"/>
          </w:tcPr>
          <w:p w:rsidR="00F94B9A" w:rsidRDefault="00F94B9A" w:rsidP="005E73D7">
            <w:pPr>
              <w:spacing w:line="480" w:lineRule="auto"/>
              <w:jc w:val="both"/>
            </w:pPr>
            <w:r>
              <w:t>600</w:t>
            </w:r>
          </w:p>
        </w:tc>
        <w:tc>
          <w:tcPr>
            <w:tcW w:w="2839" w:type="dxa"/>
          </w:tcPr>
          <w:p w:rsidR="00F94B9A" w:rsidRDefault="00F94B9A" w:rsidP="005E73D7">
            <w:pPr>
              <w:spacing w:line="480" w:lineRule="auto"/>
              <w:jc w:val="both"/>
            </w:pPr>
            <w:r>
              <w:t>7,00,000</w:t>
            </w:r>
          </w:p>
        </w:tc>
      </w:tr>
      <w:tr w:rsidR="00F94B9A">
        <w:tc>
          <w:tcPr>
            <w:tcW w:w="2838" w:type="dxa"/>
          </w:tcPr>
          <w:p w:rsidR="00F94B9A" w:rsidRDefault="00F94B9A" w:rsidP="005E73D7">
            <w:pPr>
              <w:spacing w:line="480" w:lineRule="auto"/>
              <w:jc w:val="both"/>
            </w:pPr>
            <w:r>
              <w:t>GS FLX titanium XL+</w:t>
            </w:r>
          </w:p>
        </w:tc>
        <w:tc>
          <w:tcPr>
            <w:tcW w:w="2839" w:type="dxa"/>
          </w:tcPr>
          <w:p w:rsidR="00F94B9A" w:rsidRDefault="00F94B9A" w:rsidP="005E73D7">
            <w:pPr>
              <w:spacing w:line="480" w:lineRule="auto"/>
              <w:jc w:val="both"/>
            </w:pPr>
            <w:r>
              <w:t>1000</w:t>
            </w:r>
          </w:p>
        </w:tc>
        <w:tc>
          <w:tcPr>
            <w:tcW w:w="2839" w:type="dxa"/>
          </w:tcPr>
          <w:p w:rsidR="00F94B9A" w:rsidRDefault="00F94B9A" w:rsidP="005E73D7">
            <w:pPr>
              <w:spacing w:line="480" w:lineRule="auto"/>
              <w:jc w:val="both"/>
            </w:pPr>
            <w:r>
              <w:t>1,000,000</w:t>
            </w:r>
          </w:p>
        </w:tc>
      </w:tr>
    </w:tbl>
    <w:p w:rsidR="004E555B" w:rsidRDefault="004E555B" w:rsidP="005E73D7">
      <w:pPr>
        <w:spacing w:line="480" w:lineRule="auto"/>
        <w:jc w:val="both"/>
      </w:pPr>
    </w:p>
    <w:p w:rsidR="00F94B9A" w:rsidRDefault="004E555B" w:rsidP="005E73D7">
      <w:pPr>
        <w:spacing w:line="480" w:lineRule="auto"/>
        <w:jc w:val="both"/>
      </w:pPr>
      <w:r>
        <w:t>Table: Roche 454 platforms and the average read length and Reads output per Run. Source: www.454.com</w:t>
      </w:r>
    </w:p>
    <w:p w:rsidR="004E555B" w:rsidRDefault="004E555B" w:rsidP="005E73D7">
      <w:pPr>
        <w:spacing w:line="480" w:lineRule="auto"/>
        <w:jc w:val="both"/>
      </w:pPr>
    </w:p>
    <w:p w:rsidR="00D86D9C" w:rsidRDefault="00D86D9C" w:rsidP="005E73D7">
      <w:pPr>
        <w:spacing w:line="480" w:lineRule="auto"/>
        <w:jc w:val="both"/>
      </w:pPr>
      <w:r>
        <w:t xml:space="preserve">The best application of Roche 454 technology regarding its long read length is de novo assembly and </w:t>
      </w:r>
      <w:proofErr w:type="spellStart"/>
      <w:r>
        <w:t>metagenomics</w:t>
      </w:r>
      <w:proofErr w:type="spellEnd"/>
      <w:r>
        <w:t xml:space="preserve"> [Zhou et al 2010].</w:t>
      </w:r>
    </w:p>
    <w:p w:rsidR="00D86D9C" w:rsidRDefault="00D86D9C" w:rsidP="005E73D7">
      <w:pPr>
        <w:spacing w:line="480" w:lineRule="auto"/>
        <w:jc w:val="both"/>
      </w:pPr>
    </w:p>
    <w:p w:rsidR="00D86D9C" w:rsidRPr="00D86D9C" w:rsidRDefault="00D86D9C" w:rsidP="005E73D7">
      <w:pPr>
        <w:spacing w:line="480" w:lineRule="auto"/>
        <w:jc w:val="both"/>
        <w:rPr>
          <w:b/>
        </w:rPr>
      </w:pPr>
      <w:proofErr w:type="spellStart"/>
      <w:r w:rsidRPr="00D86D9C">
        <w:rPr>
          <w:b/>
        </w:rPr>
        <w:t>Illumina/Solexa</w:t>
      </w:r>
      <w:proofErr w:type="spellEnd"/>
    </w:p>
    <w:p w:rsidR="00D86D9C" w:rsidRDefault="00D86D9C" w:rsidP="005E73D7">
      <w:pPr>
        <w:spacing w:line="480" w:lineRule="auto"/>
        <w:jc w:val="both"/>
      </w:pPr>
    </w:p>
    <w:p w:rsidR="00D81552" w:rsidRDefault="00AF0835" w:rsidP="005E73D7">
      <w:pPr>
        <w:spacing w:line="480" w:lineRule="auto"/>
        <w:jc w:val="both"/>
      </w:pPr>
      <w:proofErr w:type="spellStart"/>
      <w:r>
        <w:t>Illumina/Solexa</w:t>
      </w:r>
      <w:proofErr w:type="spellEnd"/>
      <w:r>
        <w:t xml:space="preserve"> came into the ma</w:t>
      </w:r>
      <w:r w:rsidR="00296AA2">
        <w:t>r</w:t>
      </w:r>
      <w:r>
        <w:t>ket as a competitor to Roche 454 in 2006</w:t>
      </w:r>
      <w:r w:rsidR="00296AA2">
        <w:t xml:space="preserve">. Though it has similar basic working principle – sequencing-by-synthesis, as in Roche 454 technology, there are differences in library preparation, nucleotide incorporation and light imaging. </w:t>
      </w:r>
      <w:r w:rsidR="00277144">
        <w:t xml:space="preserve">Sample DNA is fragmented to required size and a single ‘A’ base is added to 3’-ends of the fragment DNA. Adaptors, with single ‘T’ overhangs, are added to both ends (5’ and 3’) of the DNA. </w:t>
      </w:r>
      <w:r w:rsidR="004B6EC0">
        <w:t xml:space="preserve">The DNA is then denatured and </w:t>
      </w:r>
      <w:r w:rsidR="00303B33">
        <w:t>a</w:t>
      </w:r>
      <w:r w:rsidR="004B6EC0">
        <w:t xml:space="preserve"> single strand is immobilized on the surface of solid support flow cell. The flow cell surface is coated with adapters and complementary adapte</w:t>
      </w:r>
      <w:r w:rsidR="00303B33">
        <w:t>rs; single strand DNA get</w:t>
      </w:r>
      <w:r w:rsidR="00B50547">
        <w:t>s immobilized when adaptor at one end of it</w:t>
      </w:r>
      <w:r w:rsidR="00303B33">
        <w:t xml:space="preserve"> anneals with its complement</w:t>
      </w:r>
      <w:r w:rsidR="00B50547">
        <w:t>ary adaptor on the flow cell. The adaptor at the other end is free to hybridize with its complementary adaptor on the flow cell and this creates a ‘bridge’ structure</w:t>
      </w:r>
      <w:r w:rsidR="00D81552">
        <w:t xml:space="preserve"> (Figure)</w:t>
      </w:r>
      <w:r w:rsidR="00B50547">
        <w:t xml:space="preserve">. These flow cell adapters functions as primer as well for PCR reaction. The single strand DNA is amplified at its spatial location by ‘bridge PCR’ method. This forms </w:t>
      </w:r>
      <w:r w:rsidR="00670F61">
        <w:t xml:space="preserve">a </w:t>
      </w:r>
      <w:r w:rsidR="00B50547">
        <w:t>cluster of clones of original template single strand DNA [</w:t>
      </w:r>
      <w:proofErr w:type="spellStart"/>
      <w:r w:rsidR="002F42D2">
        <w:t>Adessi</w:t>
      </w:r>
      <w:proofErr w:type="spellEnd"/>
      <w:r w:rsidR="002F42D2">
        <w:t xml:space="preserve"> et al 2000, </w:t>
      </w:r>
      <w:proofErr w:type="spellStart"/>
      <w:r w:rsidR="002F42D2">
        <w:t>Fudurco</w:t>
      </w:r>
      <w:proofErr w:type="spellEnd"/>
      <w:r w:rsidR="002F42D2">
        <w:t xml:space="preserve"> et al 2006</w:t>
      </w:r>
      <w:r w:rsidR="00B50547">
        <w:t>].</w:t>
      </w:r>
      <w:r w:rsidR="00670F61">
        <w:t xml:space="preserve"> Millions of clusters are formed from spatially separated millions of single strand template DNA</w:t>
      </w:r>
      <w:r w:rsidR="00D81552">
        <w:t xml:space="preserve"> (Figure)</w:t>
      </w:r>
      <w:r w:rsidR="00670F61">
        <w:t xml:space="preserve">. </w:t>
      </w:r>
    </w:p>
    <w:p w:rsidR="00D81552" w:rsidRDefault="00D81552" w:rsidP="005E73D7">
      <w:pPr>
        <w:spacing w:line="480" w:lineRule="auto"/>
        <w:jc w:val="both"/>
      </w:pPr>
    </w:p>
    <w:p w:rsidR="00D81552" w:rsidRDefault="00C52247" w:rsidP="005E73D7">
      <w:pPr>
        <w:spacing w:line="480" w:lineRule="auto"/>
        <w:jc w:val="both"/>
      </w:pPr>
      <w:r>
        <w:br w:type="page"/>
      </w:r>
      <w:r w:rsidR="00012678">
        <w:rPr>
          <w:noProof/>
          <w:lang w:eastAsia="en-US"/>
        </w:rPr>
        <w:pict>
          <v:shape id="Text Box 3" o:spid="_x0000_s1028" type="#_x0000_t202" style="position:absolute;left:0;text-align:left;margin-left:6in;margin-top:0;width:54pt;height:666pt;z-index:25165926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0 0 21600 0 21600 21600 0 21600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" filled="f" stroked="f">
            <v:textbox style="layout-flow:vertical;mso-layout-flow-alt:bottom-to-top" inset=",7.2pt,,7.2pt">
              <w:txbxContent>
                <w:p w:rsidR="006F7603" w:rsidRDefault="006F7603">
                  <w:r>
                    <w:t xml:space="preserve">Figure: The working principle of </w:t>
                  </w:r>
                  <w:proofErr w:type="spellStart"/>
                  <w:r>
                    <w:t>Solexa</w:t>
                  </w:r>
                  <w:proofErr w:type="spellEnd"/>
                  <w:r>
                    <w:t xml:space="preserve"> platform.</w:t>
                  </w:r>
                </w:p>
              </w:txbxContent>
            </v:textbox>
            <w10:wrap type="tight"/>
          </v:shape>
        </w:pict>
      </w:r>
      <w:r>
        <w:rPr>
          <w:noProof/>
          <w:lang w:eastAsia="en-US"/>
        </w:rPr>
        <w:drawing>
          <wp:inline distT="0" distB="0" distL="0" distR="0">
            <wp:extent cx="5426242" cy="8686800"/>
            <wp:effectExtent l="25400" t="0" r="9358"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5432264" cy="8696441"/>
                    </a:xfrm>
                    <a:prstGeom prst="rect">
                      <a:avLst/>
                    </a:prstGeom>
                    <a:noFill/>
                    <a:ln w="9525">
                      <a:noFill/>
                      <a:miter lim="800000"/>
                      <a:headEnd/>
                      <a:tailEnd/>
                    </a:ln>
                  </pic:spPr>
                </pic:pic>
              </a:graphicData>
            </a:graphic>
          </wp:inline>
        </w:drawing>
      </w:r>
    </w:p>
    <w:p w:rsidR="00D81552" w:rsidRDefault="00D81552" w:rsidP="005E73D7">
      <w:pPr>
        <w:spacing w:line="480" w:lineRule="auto"/>
        <w:jc w:val="both"/>
      </w:pPr>
      <w:r>
        <w:br w:type="page"/>
        <w:t xml:space="preserve">Sequencing step follows PCR amplification. The sequencing reagents and all four nucleotides labeled with different fluorescent dyes are supplied on to the surface of the flow cell. Each nucleotide also has a terminator. DNA polymerase incorporates the complementary nucleotide and terminator group blocks further incorporation. The CCD camera detects and identifies terminal nucleotide and the position of its fluorescent dye on the solid support. The fluorescent dye and terminator group are removed from the 3’-end of the terminal nucleotide for next round of sequencing cycle.  This ensures base-by-base sequencing. The cycle is repeated for predetermined number of times. A base-calling algorithm assigns sequences and associated quality values to each read and a quality-checking pipeline evaluates the </w:t>
      </w:r>
      <w:proofErr w:type="spellStart"/>
      <w:r>
        <w:t>illumina</w:t>
      </w:r>
      <w:proofErr w:type="spellEnd"/>
      <w:r>
        <w:t xml:space="preserve"> data from each run, removing poor-quality sequences. The current </w:t>
      </w:r>
      <w:proofErr w:type="spellStart"/>
      <w:r>
        <w:t>illumina</w:t>
      </w:r>
      <w:proofErr w:type="spellEnd"/>
      <w:r>
        <w:t xml:space="preserve"> platform in the market and their performance comparison is shown in the table.</w:t>
      </w:r>
    </w:p>
    <w:tbl>
      <w:tblPr>
        <w:tblStyle w:val="TableGrid"/>
        <w:tblpPr w:leftFromText="180" w:rightFromText="180" w:vertAnchor="text" w:horzAnchor="page" w:tblpX="1909" w:tblpY="652"/>
        <w:tblW w:w="0" w:type="auto"/>
        <w:tblLook w:val="00A0"/>
      </w:tblPr>
      <w:tblGrid>
        <w:gridCol w:w="1348"/>
        <w:gridCol w:w="1487"/>
        <w:gridCol w:w="1470"/>
        <w:gridCol w:w="1427"/>
        <w:gridCol w:w="1407"/>
        <w:gridCol w:w="1377"/>
      </w:tblGrid>
      <w:tr w:rsidR="00D81552" w:rsidRPr="00D81552">
        <w:tc>
          <w:tcPr>
            <w:tcW w:w="1348" w:type="dxa"/>
          </w:tcPr>
          <w:p w:rsidR="00D81552" w:rsidRPr="00D81552" w:rsidRDefault="00D81552" w:rsidP="005E73D7">
            <w:pPr>
              <w:jc w:val="both"/>
              <w:rPr>
                <w:b/>
                <w:sz w:val="20"/>
              </w:rPr>
            </w:pPr>
            <w:proofErr w:type="spellStart"/>
            <w:r w:rsidRPr="00D81552">
              <w:rPr>
                <w:b/>
                <w:sz w:val="20"/>
              </w:rPr>
              <w:t>Illumina</w:t>
            </w:r>
            <w:proofErr w:type="spellEnd"/>
            <w:r w:rsidRPr="00D81552">
              <w:rPr>
                <w:b/>
                <w:sz w:val="20"/>
              </w:rPr>
              <w:t xml:space="preserve"> Platforms</w:t>
            </w:r>
          </w:p>
        </w:tc>
        <w:tc>
          <w:tcPr>
            <w:tcW w:w="1487" w:type="dxa"/>
          </w:tcPr>
          <w:p w:rsidR="00D81552" w:rsidRPr="00D81552" w:rsidRDefault="00D81552" w:rsidP="005E73D7">
            <w:pPr>
              <w:jc w:val="both"/>
              <w:rPr>
                <w:b/>
                <w:sz w:val="20"/>
              </w:rPr>
            </w:pPr>
            <w:proofErr w:type="spellStart"/>
            <w:r w:rsidRPr="00D81552">
              <w:rPr>
                <w:b/>
                <w:sz w:val="20"/>
              </w:rPr>
              <w:t>HiSeq</w:t>
            </w:r>
            <w:proofErr w:type="spellEnd"/>
            <w:r w:rsidRPr="00D81552">
              <w:rPr>
                <w:b/>
                <w:sz w:val="20"/>
              </w:rPr>
              <w:t xml:space="preserve"> 2500/1500</w:t>
            </w:r>
          </w:p>
        </w:tc>
        <w:tc>
          <w:tcPr>
            <w:tcW w:w="1470" w:type="dxa"/>
          </w:tcPr>
          <w:p w:rsidR="00D81552" w:rsidRPr="00D81552" w:rsidRDefault="00D81552" w:rsidP="005E73D7">
            <w:pPr>
              <w:jc w:val="both"/>
              <w:rPr>
                <w:b/>
                <w:sz w:val="20"/>
              </w:rPr>
            </w:pPr>
            <w:proofErr w:type="spellStart"/>
            <w:r w:rsidRPr="00D81552">
              <w:rPr>
                <w:b/>
                <w:sz w:val="20"/>
              </w:rPr>
              <w:t>HiSeq</w:t>
            </w:r>
            <w:proofErr w:type="spellEnd"/>
            <w:r w:rsidRPr="00D81552">
              <w:rPr>
                <w:b/>
                <w:sz w:val="20"/>
              </w:rPr>
              <w:t xml:space="preserve"> 2000/100</w:t>
            </w:r>
          </w:p>
        </w:tc>
        <w:tc>
          <w:tcPr>
            <w:tcW w:w="1427" w:type="dxa"/>
          </w:tcPr>
          <w:p w:rsidR="00D81552" w:rsidRPr="00D81552" w:rsidRDefault="00D81552" w:rsidP="005E73D7">
            <w:pPr>
              <w:jc w:val="both"/>
              <w:rPr>
                <w:b/>
                <w:sz w:val="20"/>
              </w:rPr>
            </w:pPr>
            <w:proofErr w:type="spellStart"/>
            <w:r w:rsidRPr="00D81552">
              <w:rPr>
                <w:b/>
                <w:sz w:val="20"/>
              </w:rPr>
              <w:t>HiScanSQ</w:t>
            </w:r>
            <w:proofErr w:type="spellEnd"/>
          </w:p>
        </w:tc>
        <w:tc>
          <w:tcPr>
            <w:tcW w:w="1407" w:type="dxa"/>
          </w:tcPr>
          <w:p w:rsidR="00D81552" w:rsidRPr="00D81552" w:rsidRDefault="00D81552" w:rsidP="005E73D7">
            <w:pPr>
              <w:jc w:val="both"/>
              <w:rPr>
                <w:b/>
                <w:sz w:val="20"/>
              </w:rPr>
            </w:pPr>
            <w:r w:rsidRPr="00D81552">
              <w:rPr>
                <w:b/>
                <w:sz w:val="20"/>
              </w:rPr>
              <w:t xml:space="preserve">Genome Analyzer </w:t>
            </w:r>
            <w:proofErr w:type="spellStart"/>
            <w:r w:rsidRPr="00D81552">
              <w:rPr>
                <w:b/>
                <w:sz w:val="20"/>
              </w:rPr>
              <w:t>IIx</w:t>
            </w:r>
            <w:proofErr w:type="spellEnd"/>
          </w:p>
        </w:tc>
        <w:tc>
          <w:tcPr>
            <w:tcW w:w="1377" w:type="dxa"/>
          </w:tcPr>
          <w:p w:rsidR="00D81552" w:rsidRPr="00D81552" w:rsidRDefault="00D81552" w:rsidP="005E73D7">
            <w:pPr>
              <w:jc w:val="both"/>
              <w:rPr>
                <w:b/>
                <w:sz w:val="20"/>
              </w:rPr>
            </w:pPr>
            <w:proofErr w:type="spellStart"/>
            <w:r w:rsidRPr="00D81552">
              <w:rPr>
                <w:b/>
                <w:sz w:val="20"/>
              </w:rPr>
              <w:t>MiSeq</w:t>
            </w:r>
            <w:proofErr w:type="spellEnd"/>
          </w:p>
        </w:tc>
      </w:tr>
      <w:tr w:rsidR="00D81552" w:rsidRPr="00D81552">
        <w:tc>
          <w:tcPr>
            <w:tcW w:w="1348" w:type="dxa"/>
          </w:tcPr>
          <w:p w:rsidR="00D81552" w:rsidRPr="00D81552" w:rsidRDefault="00D81552" w:rsidP="005E73D7">
            <w:pPr>
              <w:jc w:val="both"/>
              <w:rPr>
                <w:b/>
                <w:sz w:val="20"/>
              </w:rPr>
            </w:pPr>
            <w:r w:rsidRPr="00D81552">
              <w:rPr>
                <w:b/>
                <w:sz w:val="20"/>
              </w:rPr>
              <w:t>Output (GB Max)</w:t>
            </w:r>
          </w:p>
        </w:tc>
        <w:tc>
          <w:tcPr>
            <w:tcW w:w="1487" w:type="dxa"/>
          </w:tcPr>
          <w:p w:rsidR="00D81552" w:rsidRPr="00D81552" w:rsidRDefault="00D81552" w:rsidP="005E73D7">
            <w:pPr>
              <w:jc w:val="both"/>
              <w:rPr>
                <w:sz w:val="20"/>
              </w:rPr>
            </w:pPr>
            <w:r w:rsidRPr="00D81552">
              <w:rPr>
                <w:sz w:val="20"/>
              </w:rPr>
              <w:t xml:space="preserve">600 </w:t>
            </w:r>
          </w:p>
        </w:tc>
        <w:tc>
          <w:tcPr>
            <w:tcW w:w="1470" w:type="dxa"/>
          </w:tcPr>
          <w:p w:rsidR="00D81552" w:rsidRPr="00D81552" w:rsidRDefault="00D81552" w:rsidP="005E73D7">
            <w:pPr>
              <w:jc w:val="both"/>
              <w:rPr>
                <w:sz w:val="20"/>
              </w:rPr>
            </w:pPr>
            <w:r w:rsidRPr="00D81552">
              <w:rPr>
                <w:sz w:val="20"/>
              </w:rPr>
              <w:t>300</w:t>
            </w:r>
          </w:p>
        </w:tc>
        <w:tc>
          <w:tcPr>
            <w:tcW w:w="1427" w:type="dxa"/>
          </w:tcPr>
          <w:p w:rsidR="00D81552" w:rsidRPr="00D81552" w:rsidRDefault="00D81552" w:rsidP="005E73D7">
            <w:pPr>
              <w:jc w:val="both"/>
              <w:rPr>
                <w:sz w:val="20"/>
              </w:rPr>
            </w:pPr>
            <w:r w:rsidRPr="00D81552">
              <w:rPr>
                <w:sz w:val="20"/>
              </w:rPr>
              <w:t>150</w:t>
            </w:r>
          </w:p>
        </w:tc>
        <w:tc>
          <w:tcPr>
            <w:tcW w:w="1407" w:type="dxa"/>
          </w:tcPr>
          <w:p w:rsidR="00D81552" w:rsidRPr="00D81552" w:rsidRDefault="00D81552" w:rsidP="005E73D7">
            <w:pPr>
              <w:jc w:val="both"/>
              <w:rPr>
                <w:sz w:val="20"/>
              </w:rPr>
            </w:pPr>
            <w:r w:rsidRPr="00D81552">
              <w:rPr>
                <w:sz w:val="20"/>
              </w:rPr>
              <w:t>95</w:t>
            </w:r>
          </w:p>
        </w:tc>
        <w:tc>
          <w:tcPr>
            <w:tcW w:w="1377" w:type="dxa"/>
          </w:tcPr>
          <w:p w:rsidR="00D81552" w:rsidRPr="00D81552" w:rsidRDefault="00D81552" w:rsidP="005E73D7">
            <w:pPr>
              <w:jc w:val="both"/>
              <w:rPr>
                <w:sz w:val="20"/>
              </w:rPr>
            </w:pPr>
            <w:r w:rsidRPr="00D81552">
              <w:rPr>
                <w:sz w:val="20"/>
              </w:rPr>
              <w:t>7.5 – 8.5</w:t>
            </w:r>
          </w:p>
        </w:tc>
      </w:tr>
      <w:tr w:rsidR="00D81552" w:rsidRPr="00D81552">
        <w:tc>
          <w:tcPr>
            <w:tcW w:w="1348" w:type="dxa"/>
          </w:tcPr>
          <w:p w:rsidR="00D81552" w:rsidRPr="00D81552" w:rsidRDefault="00D81552" w:rsidP="005E73D7">
            <w:pPr>
              <w:jc w:val="both"/>
              <w:rPr>
                <w:b/>
                <w:sz w:val="20"/>
              </w:rPr>
            </w:pPr>
            <w:r w:rsidRPr="00D81552">
              <w:rPr>
                <w:b/>
                <w:sz w:val="20"/>
              </w:rPr>
              <w:t>Single Reads</w:t>
            </w:r>
          </w:p>
        </w:tc>
        <w:tc>
          <w:tcPr>
            <w:tcW w:w="1487" w:type="dxa"/>
          </w:tcPr>
          <w:p w:rsidR="00D81552" w:rsidRPr="00D81552" w:rsidRDefault="00D81552" w:rsidP="005E73D7">
            <w:pPr>
              <w:jc w:val="both"/>
              <w:rPr>
                <w:sz w:val="20"/>
              </w:rPr>
            </w:pPr>
            <w:r w:rsidRPr="00D81552">
              <w:rPr>
                <w:sz w:val="20"/>
              </w:rPr>
              <w:t>3 billion total</w:t>
            </w:r>
          </w:p>
          <w:p w:rsidR="00D81552" w:rsidRPr="00D81552" w:rsidRDefault="00D81552" w:rsidP="005E73D7">
            <w:pPr>
              <w:jc w:val="both"/>
              <w:rPr>
                <w:sz w:val="20"/>
              </w:rPr>
            </w:pPr>
            <w:r w:rsidRPr="00D81552">
              <w:rPr>
                <w:sz w:val="20"/>
              </w:rPr>
              <w:t>187 millions/lane</w:t>
            </w:r>
          </w:p>
        </w:tc>
        <w:tc>
          <w:tcPr>
            <w:tcW w:w="1470" w:type="dxa"/>
          </w:tcPr>
          <w:p w:rsidR="00D81552" w:rsidRPr="00D81552" w:rsidRDefault="00D81552" w:rsidP="005E73D7">
            <w:pPr>
              <w:jc w:val="both"/>
              <w:rPr>
                <w:sz w:val="20"/>
              </w:rPr>
            </w:pPr>
            <w:r w:rsidRPr="00D81552">
              <w:rPr>
                <w:sz w:val="20"/>
              </w:rPr>
              <w:t>1.5 billion total</w:t>
            </w:r>
          </w:p>
          <w:p w:rsidR="00D81552" w:rsidRPr="00D81552" w:rsidRDefault="00D81552" w:rsidP="005E73D7">
            <w:pPr>
              <w:jc w:val="both"/>
              <w:rPr>
                <w:sz w:val="20"/>
              </w:rPr>
            </w:pPr>
            <w:r w:rsidRPr="00D81552">
              <w:rPr>
                <w:sz w:val="20"/>
              </w:rPr>
              <w:t>187 millions/lane</w:t>
            </w:r>
          </w:p>
        </w:tc>
        <w:tc>
          <w:tcPr>
            <w:tcW w:w="1427" w:type="dxa"/>
          </w:tcPr>
          <w:p w:rsidR="00D81552" w:rsidRPr="00D81552" w:rsidRDefault="00D81552" w:rsidP="005E73D7">
            <w:pPr>
              <w:jc w:val="both"/>
              <w:rPr>
                <w:sz w:val="20"/>
              </w:rPr>
            </w:pPr>
            <w:r w:rsidRPr="00D81552">
              <w:rPr>
                <w:sz w:val="20"/>
              </w:rPr>
              <w:t>750 million total</w:t>
            </w:r>
          </w:p>
          <w:p w:rsidR="00D81552" w:rsidRPr="00D81552" w:rsidRDefault="00D81552" w:rsidP="005E73D7">
            <w:pPr>
              <w:jc w:val="both"/>
              <w:rPr>
                <w:sz w:val="20"/>
              </w:rPr>
            </w:pPr>
            <w:r w:rsidRPr="00D81552">
              <w:rPr>
                <w:sz w:val="20"/>
              </w:rPr>
              <w:t>94 million/lane</w:t>
            </w:r>
          </w:p>
        </w:tc>
        <w:tc>
          <w:tcPr>
            <w:tcW w:w="1407" w:type="dxa"/>
          </w:tcPr>
          <w:p w:rsidR="00D81552" w:rsidRPr="00D81552" w:rsidRDefault="00D81552" w:rsidP="005E73D7">
            <w:pPr>
              <w:jc w:val="both"/>
              <w:rPr>
                <w:sz w:val="20"/>
              </w:rPr>
            </w:pPr>
            <w:r w:rsidRPr="00D81552">
              <w:rPr>
                <w:sz w:val="20"/>
              </w:rPr>
              <w:t>320 million total</w:t>
            </w:r>
            <w:r w:rsidRPr="00D81552">
              <w:rPr>
                <w:sz w:val="20"/>
              </w:rPr>
              <w:br/>
              <w:t>40 million/lane</w:t>
            </w:r>
          </w:p>
        </w:tc>
        <w:tc>
          <w:tcPr>
            <w:tcW w:w="1377" w:type="dxa"/>
          </w:tcPr>
          <w:p w:rsidR="00D81552" w:rsidRPr="00D81552" w:rsidRDefault="00D81552" w:rsidP="005E73D7">
            <w:pPr>
              <w:rPr>
                <w:sz w:val="20"/>
              </w:rPr>
            </w:pPr>
            <w:r w:rsidRPr="00D81552">
              <w:rPr>
                <w:sz w:val="20"/>
              </w:rPr>
              <w:t>15 - 17 million total</w:t>
            </w:r>
            <w:r w:rsidRPr="00D81552">
              <w:rPr>
                <w:sz w:val="20"/>
              </w:rPr>
              <w:br/>
              <w:t>15 - 17 million/lane</w:t>
            </w:r>
          </w:p>
        </w:tc>
      </w:tr>
      <w:tr w:rsidR="00D81552" w:rsidRPr="00D81552">
        <w:tc>
          <w:tcPr>
            <w:tcW w:w="1348" w:type="dxa"/>
          </w:tcPr>
          <w:p w:rsidR="00D81552" w:rsidRPr="00D81552" w:rsidRDefault="00D81552" w:rsidP="005E73D7">
            <w:pPr>
              <w:jc w:val="both"/>
              <w:rPr>
                <w:b/>
                <w:sz w:val="20"/>
              </w:rPr>
            </w:pPr>
            <w:r w:rsidRPr="00D81552">
              <w:rPr>
                <w:b/>
                <w:sz w:val="20"/>
              </w:rPr>
              <w:t>Paired end reads</w:t>
            </w:r>
          </w:p>
        </w:tc>
        <w:tc>
          <w:tcPr>
            <w:tcW w:w="1487" w:type="dxa"/>
          </w:tcPr>
          <w:p w:rsidR="00D81552" w:rsidRPr="00D81552" w:rsidRDefault="00D81552" w:rsidP="005E73D7">
            <w:pPr>
              <w:jc w:val="both"/>
              <w:rPr>
                <w:sz w:val="20"/>
              </w:rPr>
            </w:pPr>
            <w:r w:rsidRPr="00D81552">
              <w:rPr>
                <w:sz w:val="20"/>
              </w:rPr>
              <w:t>6 billion</w:t>
            </w:r>
            <w:r w:rsidRPr="00D81552">
              <w:rPr>
                <w:sz w:val="20"/>
              </w:rPr>
              <w:br/>
              <w:t>374 million/lane</w:t>
            </w:r>
          </w:p>
        </w:tc>
        <w:tc>
          <w:tcPr>
            <w:tcW w:w="1470" w:type="dxa"/>
          </w:tcPr>
          <w:p w:rsidR="00D81552" w:rsidRPr="00D81552" w:rsidRDefault="00D81552" w:rsidP="005E73D7">
            <w:pPr>
              <w:jc w:val="both"/>
              <w:rPr>
                <w:sz w:val="20"/>
              </w:rPr>
            </w:pPr>
            <w:r w:rsidRPr="00D81552">
              <w:rPr>
                <w:sz w:val="20"/>
              </w:rPr>
              <w:t>3 billion</w:t>
            </w:r>
            <w:r w:rsidRPr="00D81552">
              <w:rPr>
                <w:sz w:val="20"/>
              </w:rPr>
              <w:br/>
              <w:t>374 million/lane</w:t>
            </w:r>
          </w:p>
        </w:tc>
        <w:tc>
          <w:tcPr>
            <w:tcW w:w="1427" w:type="dxa"/>
          </w:tcPr>
          <w:p w:rsidR="00D81552" w:rsidRPr="00D81552" w:rsidRDefault="00D81552" w:rsidP="005E73D7">
            <w:pPr>
              <w:jc w:val="both"/>
              <w:rPr>
                <w:sz w:val="20"/>
              </w:rPr>
            </w:pPr>
            <w:r w:rsidRPr="00D81552">
              <w:rPr>
                <w:sz w:val="20"/>
              </w:rPr>
              <w:t>1.5 billion</w:t>
            </w:r>
            <w:r w:rsidRPr="00D81552">
              <w:rPr>
                <w:sz w:val="20"/>
              </w:rPr>
              <w:br/>
              <w:t>188 million/lane</w:t>
            </w:r>
          </w:p>
        </w:tc>
        <w:tc>
          <w:tcPr>
            <w:tcW w:w="1407" w:type="dxa"/>
          </w:tcPr>
          <w:p w:rsidR="00D81552" w:rsidRPr="00D81552" w:rsidRDefault="00D81552" w:rsidP="005E73D7">
            <w:pPr>
              <w:jc w:val="both"/>
              <w:rPr>
                <w:sz w:val="20"/>
              </w:rPr>
            </w:pPr>
            <w:r w:rsidRPr="00D81552">
              <w:rPr>
                <w:sz w:val="20"/>
              </w:rPr>
              <w:t>640 million</w:t>
            </w:r>
            <w:r w:rsidRPr="00D81552">
              <w:rPr>
                <w:sz w:val="20"/>
              </w:rPr>
              <w:br/>
              <w:t>80 million/lane</w:t>
            </w:r>
          </w:p>
        </w:tc>
        <w:tc>
          <w:tcPr>
            <w:tcW w:w="1377" w:type="dxa"/>
          </w:tcPr>
          <w:p w:rsidR="00D81552" w:rsidRPr="00D81552" w:rsidRDefault="00D81552" w:rsidP="005E73D7">
            <w:pPr>
              <w:jc w:val="both"/>
              <w:rPr>
                <w:sz w:val="20"/>
              </w:rPr>
            </w:pPr>
            <w:r w:rsidRPr="00D81552">
              <w:rPr>
                <w:sz w:val="20"/>
              </w:rPr>
              <w:t>30 - 34 million total</w:t>
            </w:r>
            <w:r w:rsidRPr="00D81552">
              <w:rPr>
                <w:sz w:val="20"/>
              </w:rPr>
              <w:br/>
              <w:t>30 - 34 million/lane</w:t>
            </w:r>
          </w:p>
        </w:tc>
      </w:tr>
      <w:tr w:rsidR="00D81552" w:rsidRPr="00D81552">
        <w:tc>
          <w:tcPr>
            <w:tcW w:w="1348" w:type="dxa"/>
          </w:tcPr>
          <w:p w:rsidR="00D81552" w:rsidRPr="00D81552" w:rsidRDefault="00D81552" w:rsidP="005E73D7">
            <w:pPr>
              <w:jc w:val="both"/>
              <w:rPr>
                <w:b/>
                <w:sz w:val="20"/>
              </w:rPr>
            </w:pPr>
            <w:r w:rsidRPr="00D81552">
              <w:rPr>
                <w:b/>
                <w:sz w:val="20"/>
              </w:rPr>
              <w:t>Required input</w:t>
            </w:r>
          </w:p>
        </w:tc>
        <w:tc>
          <w:tcPr>
            <w:tcW w:w="1487" w:type="dxa"/>
          </w:tcPr>
          <w:p w:rsidR="00D81552" w:rsidRPr="00D81552" w:rsidRDefault="00D81552" w:rsidP="005E73D7">
            <w:pPr>
              <w:jc w:val="both"/>
              <w:rPr>
                <w:sz w:val="20"/>
              </w:rPr>
            </w:pPr>
            <w:r w:rsidRPr="00D81552">
              <w:rPr>
                <w:sz w:val="20"/>
              </w:rPr>
              <w:t xml:space="preserve">50 </w:t>
            </w:r>
            <w:proofErr w:type="spellStart"/>
            <w:r w:rsidRPr="00D81552">
              <w:rPr>
                <w:sz w:val="20"/>
              </w:rPr>
              <w:t>ng</w:t>
            </w:r>
            <w:proofErr w:type="spellEnd"/>
            <w:r w:rsidRPr="00D81552">
              <w:rPr>
                <w:sz w:val="20"/>
              </w:rPr>
              <w:t xml:space="preserve"> with </w:t>
            </w:r>
            <w:proofErr w:type="spellStart"/>
            <w:r w:rsidRPr="00D81552">
              <w:rPr>
                <w:sz w:val="20"/>
              </w:rPr>
              <w:t>Nextera</w:t>
            </w:r>
            <w:proofErr w:type="spellEnd"/>
            <w:r w:rsidRPr="00D81552">
              <w:rPr>
                <w:sz w:val="20"/>
              </w:rPr>
              <w:br/>
              <w:t xml:space="preserve">100 </w:t>
            </w:r>
            <w:proofErr w:type="spellStart"/>
            <w:r w:rsidRPr="00D81552">
              <w:rPr>
                <w:sz w:val="20"/>
              </w:rPr>
              <w:t>ng</w:t>
            </w:r>
            <w:proofErr w:type="spellEnd"/>
            <w:r w:rsidRPr="00D81552">
              <w:rPr>
                <w:sz w:val="20"/>
              </w:rPr>
              <w:t xml:space="preserve"> - 1 µg with </w:t>
            </w:r>
            <w:proofErr w:type="spellStart"/>
            <w:r w:rsidRPr="00D81552">
              <w:rPr>
                <w:sz w:val="20"/>
              </w:rPr>
              <w:t>TruSeq</w:t>
            </w:r>
            <w:proofErr w:type="spellEnd"/>
          </w:p>
        </w:tc>
        <w:tc>
          <w:tcPr>
            <w:tcW w:w="1470" w:type="dxa"/>
          </w:tcPr>
          <w:p w:rsidR="00D81552" w:rsidRPr="00D81552" w:rsidRDefault="00D81552" w:rsidP="005E73D7">
            <w:pPr>
              <w:jc w:val="both"/>
              <w:rPr>
                <w:sz w:val="20"/>
              </w:rPr>
            </w:pPr>
            <w:r w:rsidRPr="00D81552">
              <w:rPr>
                <w:sz w:val="20"/>
              </w:rPr>
              <w:t xml:space="preserve">50 </w:t>
            </w:r>
            <w:proofErr w:type="spellStart"/>
            <w:r w:rsidRPr="00D81552">
              <w:rPr>
                <w:sz w:val="20"/>
              </w:rPr>
              <w:t>ng</w:t>
            </w:r>
            <w:proofErr w:type="spellEnd"/>
            <w:r w:rsidRPr="00D81552">
              <w:rPr>
                <w:sz w:val="20"/>
              </w:rPr>
              <w:t xml:space="preserve"> with </w:t>
            </w:r>
            <w:proofErr w:type="spellStart"/>
            <w:r w:rsidRPr="00D81552">
              <w:rPr>
                <w:sz w:val="20"/>
              </w:rPr>
              <w:t>Nextera</w:t>
            </w:r>
            <w:proofErr w:type="spellEnd"/>
            <w:r w:rsidRPr="00D81552">
              <w:rPr>
                <w:sz w:val="20"/>
              </w:rPr>
              <w:br/>
              <w:t xml:space="preserve">100 </w:t>
            </w:r>
            <w:proofErr w:type="spellStart"/>
            <w:r w:rsidRPr="00D81552">
              <w:rPr>
                <w:sz w:val="20"/>
              </w:rPr>
              <w:t>ng</w:t>
            </w:r>
            <w:proofErr w:type="spellEnd"/>
            <w:r w:rsidRPr="00D81552">
              <w:rPr>
                <w:sz w:val="20"/>
              </w:rPr>
              <w:t xml:space="preserve"> - 1 µg with </w:t>
            </w:r>
            <w:proofErr w:type="spellStart"/>
            <w:r w:rsidRPr="00D81552">
              <w:rPr>
                <w:sz w:val="20"/>
              </w:rPr>
              <w:t>TruSeq</w:t>
            </w:r>
            <w:proofErr w:type="spellEnd"/>
          </w:p>
        </w:tc>
        <w:tc>
          <w:tcPr>
            <w:tcW w:w="1427" w:type="dxa"/>
          </w:tcPr>
          <w:p w:rsidR="00D81552" w:rsidRPr="00D81552" w:rsidRDefault="00D81552" w:rsidP="005E73D7">
            <w:pPr>
              <w:jc w:val="both"/>
              <w:rPr>
                <w:sz w:val="20"/>
              </w:rPr>
            </w:pPr>
            <w:r w:rsidRPr="00D81552">
              <w:rPr>
                <w:sz w:val="20"/>
              </w:rPr>
              <w:t xml:space="preserve">50 </w:t>
            </w:r>
            <w:proofErr w:type="spellStart"/>
            <w:r w:rsidRPr="00D81552">
              <w:rPr>
                <w:sz w:val="20"/>
              </w:rPr>
              <w:t>ng</w:t>
            </w:r>
            <w:proofErr w:type="spellEnd"/>
            <w:r w:rsidRPr="00D81552">
              <w:rPr>
                <w:sz w:val="20"/>
              </w:rPr>
              <w:t xml:space="preserve"> with </w:t>
            </w:r>
            <w:proofErr w:type="spellStart"/>
            <w:r w:rsidRPr="00D81552">
              <w:rPr>
                <w:sz w:val="20"/>
              </w:rPr>
              <w:t>Nextera</w:t>
            </w:r>
            <w:proofErr w:type="spellEnd"/>
            <w:r w:rsidRPr="00D81552">
              <w:rPr>
                <w:sz w:val="20"/>
              </w:rPr>
              <w:br/>
              <w:t xml:space="preserve">100 </w:t>
            </w:r>
            <w:proofErr w:type="spellStart"/>
            <w:r w:rsidRPr="00D81552">
              <w:rPr>
                <w:sz w:val="20"/>
              </w:rPr>
              <w:t>ng</w:t>
            </w:r>
            <w:proofErr w:type="spellEnd"/>
            <w:r w:rsidRPr="00D81552">
              <w:rPr>
                <w:sz w:val="20"/>
              </w:rPr>
              <w:t xml:space="preserve"> - 1 µg with </w:t>
            </w:r>
            <w:proofErr w:type="spellStart"/>
            <w:r w:rsidRPr="00D81552">
              <w:rPr>
                <w:sz w:val="20"/>
              </w:rPr>
              <w:t>TruSeq</w:t>
            </w:r>
            <w:proofErr w:type="spellEnd"/>
          </w:p>
        </w:tc>
        <w:tc>
          <w:tcPr>
            <w:tcW w:w="1407" w:type="dxa"/>
          </w:tcPr>
          <w:p w:rsidR="00D81552" w:rsidRPr="00D81552" w:rsidRDefault="00D81552" w:rsidP="005E73D7">
            <w:pPr>
              <w:jc w:val="both"/>
              <w:rPr>
                <w:sz w:val="20"/>
              </w:rPr>
            </w:pPr>
            <w:r w:rsidRPr="00D81552">
              <w:rPr>
                <w:sz w:val="20"/>
              </w:rPr>
              <w:t xml:space="preserve">50 </w:t>
            </w:r>
            <w:proofErr w:type="spellStart"/>
            <w:r w:rsidRPr="00D81552">
              <w:rPr>
                <w:sz w:val="20"/>
              </w:rPr>
              <w:t>ng</w:t>
            </w:r>
            <w:proofErr w:type="spellEnd"/>
            <w:r w:rsidRPr="00D81552">
              <w:rPr>
                <w:sz w:val="20"/>
              </w:rPr>
              <w:t xml:space="preserve"> with </w:t>
            </w:r>
            <w:proofErr w:type="spellStart"/>
            <w:r w:rsidRPr="00D81552">
              <w:rPr>
                <w:sz w:val="20"/>
              </w:rPr>
              <w:t>Nextera</w:t>
            </w:r>
            <w:proofErr w:type="spellEnd"/>
            <w:r w:rsidRPr="00D81552">
              <w:rPr>
                <w:sz w:val="20"/>
              </w:rPr>
              <w:br/>
              <w:t xml:space="preserve">100 </w:t>
            </w:r>
            <w:proofErr w:type="spellStart"/>
            <w:r w:rsidRPr="00D81552">
              <w:rPr>
                <w:sz w:val="20"/>
              </w:rPr>
              <w:t>ng</w:t>
            </w:r>
            <w:proofErr w:type="spellEnd"/>
            <w:r w:rsidRPr="00D81552">
              <w:rPr>
                <w:sz w:val="20"/>
              </w:rPr>
              <w:t xml:space="preserve"> - 1 µg with </w:t>
            </w:r>
            <w:proofErr w:type="spellStart"/>
            <w:r w:rsidRPr="00D81552">
              <w:rPr>
                <w:sz w:val="20"/>
              </w:rPr>
              <w:t>TruSeq</w:t>
            </w:r>
            <w:proofErr w:type="spellEnd"/>
          </w:p>
        </w:tc>
        <w:tc>
          <w:tcPr>
            <w:tcW w:w="1377" w:type="dxa"/>
          </w:tcPr>
          <w:p w:rsidR="00D81552" w:rsidRPr="00D81552" w:rsidRDefault="00D81552" w:rsidP="005E73D7">
            <w:pPr>
              <w:jc w:val="both"/>
              <w:rPr>
                <w:sz w:val="20"/>
              </w:rPr>
            </w:pPr>
            <w:r w:rsidRPr="00D81552">
              <w:rPr>
                <w:sz w:val="20"/>
              </w:rPr>
              <w:t xml:space="preserve">50 </w:t>
            </w:r>
            <w:proofErr w:type="spellStart"/>
            <w:r w:rsidRPr="00D81552">
              <w:rPr>
                <w:sz w:val="20"/>
              </w:rPr>
              <w:t>ng</w:t>
            </w:r>
            <w:proofErr w:type="spellEnd"/>
            <w:r w:rsidRPr="00D81552">
              <w:rPr>
                <w:sz w:val="20"/>
              </w:rPr>
              <w:t xml:space="preserve"> with </w:t>
            </w:r>
            <w:proofErr w:type="spellStart"/>
            <w:r w:rsidRPr="00D81552">
              <w:rPr>
                <w:sz w:val="20"/>
              </w:rPr>
              <w:t>Nextera</w:t>
            </w:r>
            <w:proofErr w:type="spellEnd"/>
            <w:r w:rsidRPr="00D81552">
              <w:rPr>
                <w:sz w:val="20"/>
              </w:rPr>
              <w:br/>
              <w:t xml:space="preserve">100 </w:t>
            </w:r>
            <w:proofErr w:type="spellStart"/>
            <w:r w:rsidRPr="00D81552">
              <w:rPr>
                <w:sz w:val="20"/>
              </w:rPr>
              <w:t>ng</w:t>
            </w:r>
            <w:proofErr w:type="spellEnd"/>
            <w:r w:rsidRPr="00D81552">
              <w:rPr>
                <w:sz w:val="20"/>
              </w:rPr>
              <w:t xml:space="preserve"> - 1 µg with </w:t>
            </w:r>
            <w:proofErr w:type="spellStart"/>
            <w:r w:rsidRPr="00D81552">
              <w:rPr>
                <w:sz w:val="20"/>
              </w:rPr>
              <w:t>TruSeq</w:t>
            </w:r>
            <w:proofErr w:type="spellEnd"/>
          </w:p>
        </w:tc>
      </w:tr>
      <w:tr w:rsidR="00D81552" w:rsidRPr="00D81552">
        <w:tc>
          <w:tcPr>
            <w:tcW w:w="1348" w:type="dxa"/>
          </w:tcPr>
          <w:p w:rsidR="00D81552" w:rsidRPr="00D81552" w:rsidRDefault="00D81552" w:rsidP="005E73D7">
            <w:pPr>
              <w:jc w:val="both"/>
              <w:rPr>
                <w:b/>
                <w:sz w:val="20"/>
              </w:rPr>
            </w:pPr>
            <w:r w:rsidRPr="00D81552">
              <w:rPr>
                <w:b/>
                <w:sz w:val="20"/>
              </w:rPr>
              <w:t>Read length (</w:t>
            </w:r>
            <w:proofErr w:type="spellStart"/>
            <w:r w:rsidRPr="00D81552">
              <w:rPr>
                <w:b/>
                <w:sz w:val="20"/>
              </w:rPr>
              <w:t>bp</w:t>
            </w:r>
            <w:proofErr w:type="spellEnd"/>
            <w:r w:rsidRPr="00D81552">
              <w:rPr>
                <w:b/>
                <w:sz w:val="20"/>
              </w:rPr>
              <w:t>)</w:t>
            </w:r>
          </w:p>
        </w:tc>
        <w:tc>
          <w:tcPr>
            <w:tcW w:w="1487" w:type="dxa"/>
          </w:tcPr>
          <w:p w:rsidR="00D81552" w:rsidRPr="00D81552" w:rsidRDefault="00D81552" w:rsidP="005E73D7">
            <w:pPr>
              <w:jc w:val="both"/>
              <w:rPr>
                <w:sz w:val="20"/>
              </w:rPr>
            </w:pPr>
            <w:r w:rsidRPr="00D81552">
              <w:rPr>
                <w:sz w:val="20"/>
              </w:rPr>
              <w:t>2 x 100</w:t>
            </w:r>
          </w:p>
        </w:tc>
        <w:tc>
          <w:tcPr>
            <w:tcW w:w="1470" w:type="dxa"/>
          </w:tcPr>
          <w:p w:rsidR="00D81552" w:rsidRPr="00D81552" w:rsidRDefault="00D81552" w:rsidP="005E73D7">
            <w:pPr>
              <w:jc w:val="both"/>
              <w:rPr>
                <w:sz w:val="20"/>
              </w:rPr>
            </w:pPr>
            <w:r w:rsidRPr="00D81552">
              <w:rPr>
                <w:sz w:val="20"/>
              </w:rPr>
              <w:t>2 x 100</w:t>
            </w:r>
          </w:p>
        </w:tc>
        <w:tc>
          <w:tcPr>
            <w:tcW w:w="1427" w:type="dxa"/>
          </w:tcPr>
          <w:p w:rsidR="00D81552" w:rsidRPr="00D81552" w:rsidRDefault="00D81552" w:rsidP="005E73D7">
            <w:pPr>
              <w:jc w:val="both"/>
              <w:rPr>
                <w:sz w:val="20"/>
              </w:rPr>
            </w:pPr>
            <w:r w:rsidRPr="00D81552">
              <w:rPr>
                <w:sz w:val="20"/>
              </w:rPr>
              <w:t>2 x 100</w:t>
            </w:r>
          </w:p>
        </w:tc>
        <w:tc>
          <w:tcPr>
            <w:tcW w:w="1407" w:type="dxa"/>
          </w:tcPr>
          <w:p w:rsidR="00D81552" w:rsidRPr="00D81552" w:rsidRDefault="00D81552" w:rsidP="005E73D7">
            <w:pPr>
              <w:jc w:val="both"/>
              <w:rPr>
                <w:sz w:val="20"/>
              </w:rPr>
            </w:pPr>
            <w:r w:rsidRPr="00D81552">
              <w:rPr>
                <w:sz w:val="20"/>
              </w:rPr>
              <w:t>2 x 150</w:t>
            </w:r>
          </w:p>
        </w:tc>
        <w:tc>
          <w:tcPr>
            <w:tcW w:w="1377" w:type="dxa"/>
          </w:tcPr>
          <w:p w:rsidR="00D81552" w:rsidRPr="00D81552" w:rsidRDefault="00D81552" w:rsidP="005E73D7">
            <w:pPr>
              <w:jc w:val="both"/>
              <w:rPr>
                <w:sz w:val="20"/>
              </w:rPr>
            </w:pPr>
            <w:r w:rsidRPr="00D81552">
              <w:rPr>
                <w:sz w:val="20"/>
              </w:rPr>
              <w:t>2 x 250</w:t>
            </w:r>
          </w:p>
        </w:tc>
      </w:tr>
      <w:tr w:rsidR="00D81552" w:rsidRPr="00D81552">
        <w:tc>
          <w:tcPr>
            <w:tcW w:w="1348" w:type="dxa"/>
          </w:tcPr>
          <w:p w:rsidR="00D81552" w:rsidRPr="00D81552" w:rsidRDefault="00D81552" w:rsidP="005E73D7">
            <w:pPr>
              <w:jc w:val="both"/>
              <w:rPr>
                <w:b/>
                <w:sz w:val="20"/>
              </w:rPr>
            </w:pPr>
            <w:r w:rsidRPr="00D81552">
              <w:rPr>
                <w:b/>
                <w:sz w:val="20"/>
              </w:rPr>
              <w:t>Percentage of Bases &gt; Q30</w:t>
            </w:r>
          </w:p>
        </w:tc>
        <w:tc>
          <w:tcPr>
            <w:tcW w:w="1487" w:type="dxa"/>
          </w:tcPr>
          <w:p w:rsidR="00D81552" w:rsidRPr="00D81552" w:rsidRDefault="00D81552" w:rsidP="005E73D7">
            <w:pPr>
              <w:jc w:val="both"/>
              <w:rPr>
                <w:sz w:val="20"/>
              </w:rPr>
            </w:pPr>
            <w:r w:rsidRPr="00D81552">
              <w:rPr>
                <w:sz w:val="20"/>
              </w:rPr>
              <w:t xml:space="preserve">&gt; 85% (2 x 50 </w:t>
            </w:r>
            <w:proofErr w:type="spellStart"/>
            <w:r w:rsidRPr="00D81552">
              <w:rPr>
                <w:sz w:val="20"/>
              </w:rPr>
              <w:t>bp</w:t>
            </w:r>
            <w:proofErr w:type="spellEnd"/>
            <w:r w:rsidRPr="00D81552">
              <w:rPr>
                <w:sz w:val="20"/>
              </w:rPr>
              <w:t>)</w:t>
            </w:r>
            <w:r w:rsidRPr="00D81552">
              <w:rPr>
                <w:sz w:val="20"/>
              </w:rPr>
              <w:br/>
              <w:t xml:space="preserve">&gt; 80% (2 x 100 </w:t>
            </w:r>
            <w:proofErr w:type="spellStart"/>
            <w:r w:rsidRPr="00D81552">
              <w:rPr>
                <w:sz w:val="20"/>
              </w:rPr>
              <w:t>bp</w:t>
            </w:r>
            <w:proofErr w:type="spellEnd"/>
            <w:r w:rsidRPr="00D81552">
              <w:rPr>
                <w:sz w:val="20"/>
              </w:rPr>
              <w:t>)</w:t>
            </w:r>
          </w:p>
        </w:tc>
        <w:tc>
          <w:tcPr>
            <w:tcW w:w="1470" w:type="dxa"/>
          </w:tcPr>
          <w:p w:rsidR="00D81552" w:rsidRPr="00D81552" w:rsidRDefault="00D81552" w:rsidP="005E73D7">
            <w:pPr>
              <w:jc w:val="both"/>
              <w:rPr>
                <w:sz w:val="20"/>
              </w:rPr>
            </w:pPr>
            <w:r w:rsidRPr="00D81552">
              <w:rPr>
                <w:sz w:val="20"/>
              </w:rPr>
              <w:t xml:space="preserve">&gt; 85% (2 x 50 </w:t>
            </w:r>
            <w:proofErr w:type="spellStart"/>
            <w:r w:rsidRPr="00D81552">
              <w:rPr>
                <w:sz w:val="20"/>
              </w:rPr>
              <w:t>bp</w:t>
            </w:r>
            <w:proofErr w:type="spellEnd"/>
            <w:r w:rsidRPr="00D81552">
              <w:rPr>
                <w:sz w:val="20"/>
              </w:rPr>
              <w:t>)</w:t>
            </w:r>
            <w:r w:rsidRPr="00D81552">
              <w:rPr>
                <w:sz w:val="20"/>
              </w:rPr>
              <w:br/>
              <w:t xml:space="preserve">&gt; 80% (2 x 100 </w:t>
            </w:r>
            <w:proofErr w:type="spellStart"/>
            <w:r w:rsidRPr="00D81552">
              <w:rPr>
                <w:sz w:val="20"/>
              </w:rPr>
              <w:t>bp</w:t>
            </w:r>
            <w:proofErr w:type="spellEnd"/>
            <w:r w:rsidRPr="00D81552">
              <w:rPr>
                <w:sz w:val="20"/>
              </w:rPr>
              <w:t>)</w:t>
            </w:r>
          </w:p>
        </w:tc>
        <w:tc>
          <w:tcPr>
            <w:tcW w:w="1427" w:type="dxa"/>
          </w:tcPr>
          <w:p w:rsidR="00D81552" w:rsidRPr="00D81552" w:rsidRDefault="00D81552" w:rsidP="005E73D7">
            <w:pPr>
              <w:jc w:val="both"/>
              <w:rPr>
                <w:sz w:val="20"/>
              </w:rPr>
            </w:pPr>
            <w:r w:rsidRPr="00D81552">
              <w:rPr>
                <w:sz w:val="20"/>
              </w:rPr>
              <w:t xml:space="preserve">&gt; 85% (2 x 50 </w:t>
            </w:r>
            <w:proofErr w:type="spellStart"/>
            <w:r w:rsidRPr="00D81552">
              <w:rPr>
                <w:sz w:val="20"/>
              </w:rPr>
              <w:t>bp</w:t>
            </w:r>
            <w:proofErr w:type="spellEnd"/>
            <w:r w:rsidRPr="00D81552">
              <w:rPr>
                <w:sz w:val="20"/>
              </w:rPr>
              <w:t>)</w:t>
            </w:r>
            <w:r w:rsidRPr="00D81552">
              <w:rPr>
                <w:sz w:val="20"/>
              </w:rPr>
              <w:br/>
              <w:t xml:space="preserve">&gt; 80% (2 x 100 </w:t>
            </w:r>
            <w:proofErr w:type="spellStart"/>
            <w:r w:rsidRPr="00D81552">
              <w:rPr>
                <w:sz w:val="20"/>
              </w:rPr>
              <w:t>bp</w:t>
            </w:r>
            <w:proofErr w:type="spellEnd"/>
            <w:r w:rsidRPr="00D81552">
              <w:rPr>
                <w:sz w:val="20"/>
              </w:rPr>
              <w:t>)</w:t>
            </w:r>
          </w:p>
        </w:tc>
        <w:tc>
          <w:tcPr>
            <w:tcW w:w="1407" w:type="dxa"/>
          </w:tcPr>
          <w:p w:rsidR="00D81552" w:rsidRPr="00D81552" w:rsidRDefault="00D81552" w:rsidP="005E73D7">
            <w:pPr>
              <w:jc w:val="both"/>
              <w:rPr>
                <w:sz w:val="20"/>
              </w:rPr>
            </w:pPr>
            <w:r w:rsidRPr="00D81552">
              <w:rPr>
                <w:sz w:val="20"/>
              </w:rPr>
              <w:t xml:space="preserve">&gt; 85% (2 x 50 </w:t>
            </w:r>
            <w:proofErr w:type="spellStart"/>
            <w:r w:rsidRPr="00D81552">
              <w:rPr>
                <w:sz w:val="20"/>
              </w:rPr>
              <w:t>bp</w:t>
            </w:r>
            <w:proofErr w:type="spellEnd"/>
            <w:r w:rsidRPr="00D81552">
              <w:rPr>
                <w:sz w:val="20"/>
              </w:rPr>
              <w:t>)</w:t>
            </w:r>
            <w:r w:rsidRPr="00D81552">
              <w:rPr>
                <w:sz w:val="20"/>
              </w:rPr>
              <w:br/>
              <w:t xml:space="preserve">&gt; 80% (2 x 100 </w:t>
            </w:r>
            <w:proofErr w:type="spellStart"/>
            <w:r w:rsidRPr="00D81552">
              <w:rPr>
                <w:sz w:val="20"/>
              </w:rPr>
              <w:t>bp</w:t>
            </w:r>
            <w:proofErr w:type="spellEnd"/>
            <w:r w:rsidRPr="00D81552">
              <w:rPr>
                <w:sz w:val="20"/>
              </w:rPr>
              <w:t>)</w:t>
            </w:r>
          </w:p>
        </w:tc>
        <w:tc>
          <w:tcPr>
            <w:tcW w:w="1377" w:type="dxa"/>
          </w:tcPr>
          <w:p w:rsidR="00D81552" w:rsidRPr="00D81552" w:rsidRDefault="00D81552" w:rsidP="005E73D7">
            <w:pPr>
              <w:jc w:val="both"/>
              <w:rPr>
                <w:sz w:val="20"/>
              </w:rPr>
            </w:pPr>
            <w:r w:rsidRPr="00D81552">
              <w:rPr>
                <w:sz w:val="20"/>
              </w:rPr>
              <w:t xml:space="preserve">&gt; 85% (2 x 100 </w:t>
            </w:r>
            <w:proofErr w:type="spellStart"/>
            <w:r w:rsidRPr="00D81552">
              <w:rPr>
                <w:sz w:val="20"/>
              </w:rPr>
              <w:t>bp</w:t>
            </w:r>
            <w:proofErr w:type="spellEnd"/>
            <w:r w:rsidRPr="00D81552">
              <w:rPr>
                <w:sz w:val="20"/>
              </w:rPr>
              <w:t>)</w:t>
            </w:r>
            <w:r w:rsidRPr="00D81552">
              <w:rPr>
                <w:sz w:val="20"/>
              </w:rPr>
              <w:br/>
              <w:t xml:space="preserve">&gt; 80% (2 x 150 </w:t>
            </w:r>
            <w:proofErr w:type="spellStart"/>
            <w:r w:rsidRPr="00D81552">
              <w:rPr>
                <w:sz w:val="20"/>
              </w:rPr>
              <w:t>bp</w:t>
            </w:r>
            <w:proofErr w:type="spellEnd"/>
            <w:r w:rsidRPr="00D81552">
              <w:rPr>
                <w:sz w:val="20"/>
              </w:rPr>
              <w:t>)</w:t>
            </w:r>
            <w:r w:rsidRPr="00D81552">
              <w:rPr>
                <w:sz w:val="20"/>
              </w:rPr>
              <w:br/>
              <w:t xml:space="preserve">&gt; 70% (2 x 250 </w:t>
            </w:r>
            <w:proofErr w:type="spellStart"/>
            <w:r w:rsidRPr="00D81552">
              <w:rPr>
                <w:sz w:val="20"/>
              </w:rPr>
              <w:t>bp</w:t>
            </w:r>
            <w:proofErr w:type="spellEnd"/>
            <w:r w:rsidRPr="00D81552">
              <w:rPr>
                <w:sz w:val="20"/>
              </w:rPr>
              <w:t>)</w:t>
            </w:r>
          </w:p>
        </w:tc>
      </w:tr>
    </w:tbl>
    <w:p w:rsidR="00D81552" w:rsidRDefault="00D81552" w:rsidP="005E73D7">
      <w:pPr>
        <w:spacing w:line="480" w:lineRule="auto"/>
        <w:jc w:val="both"/>
      </w:pPr>
    </w:p>
    <w:p w:rsidR="00D81552" w:rsidRDefault="00D81552" w:rsidP="005E73D7">
      <w:pPr>
        <w:spacing w:line="480" w:lineRule="auto"/>
        <w:jc w:val="both"/>
      </w:pPr>
    </w:p>
    <w:p w:rsidR="00D81552" w:rsidRDefault="00D81552" w:rsidP="005E73D7">
      <w:pPr>
        <w:spacing w:line="480" w:lineRule="auto"/>
        <w:jc w:val="both"/>
      </w:pPr>
      <w:r>
        <w:t xml:space="preserve">Table: Comparison of different </w:t>
      </w:r>
      <w:proofErr w:type="spellStart"/>
      <w:r>
        <w:t>illumina</w:t>
      </w:r>
      <w:proofErr w:type="spellEnd"/>
      <w:r>
        <w:t xml:space="preserve"> platform performances.</w:t>
      </w:r>
    </w:p>
    <w:p w:rsidR="00D81552" w:rsidRDefault="00D81552" w:rsidP="005E73D7">
      <w:pPr>
        <w:spacing w:line="480" w:lineRule="auto"/>
        <w:jc w:val="both"/>
      </w:pPr>
      <w:r>
        <w:t xml:space="preserve">(Source: </w:t>
      </w:r>
      <w:hyperlink r:id="rId34" w:history="1">
        <w:r w:rsidRPr="00F35A50">
          <w:rPr>
            <w:rStyle w:val="Hyperlink"/>
          </w:rPr>
          <w:t>http://www.illumina.com/systems/sequencing.ilmn</w:t>
        </w:r>
      </w:hyperlink>
      <w:r>
        <w:t>)</w:t>
      </w:r>
    </w:p>
    <w:p w:rsidR="00D81552" w:rsidRDefault="00D81552" w:rsidP="005E73D7">
      <w:pPr>
        <w:spacing w:line="480" w:lineRule="auto"/>
        <w:jc w:val="both"/>
      </w:pPr>
    </w:p>
    <w:p w:rsidR="002D7350" w:rsidRDefault="00E84CAA" w:rsidP="005E73D7">
      <w:pPr>
        <w:spacing w:line="480" w:lineRule="auto"/>
        <w:jc w:val="both"/>
      </w:pPr>
      <w:proofErr w:type="spellStart"/>
      <w:r>
        <w:t>Illumina/Solexa</w:t>
      </w:r>
      <w:proofErr w:type="spellEnd"/>
      <w:r>
        <w:t xml:space="preserve"> produces huge amount of data, </w:t>
      </w:r>
      <w:proofErr w:type="spellStart"/>
      <w:r w:rsidR="00977D8E">
        <w:t>upto</w:t>
      </w:r>
      <w:proofErr w:type="spellEnd"/>
      <w:r w:rsidR="00977D8E">
        <w:t xml:space="preserve"> </w:t>
      </w:r>
      <w:r>
        <w:t xml:space="preserve">600 </w:t>
      </w:r>
      <w:proofErr w:type="spellStart"/>
      <w:r>
        <w:t>gigabtyes</w:t>
      </w:r>
      <w:proofErr w:type="spellEnd"/>
      <w:r>
        <w:t xml:space="preserve"> (Table). The time and cost per base is much reduced in comparison to first generation technology, but the reads are shorter and is prone to high error rates often resulting t</w:t>
      </w:r>
      <w:r w:rsidR="00977D8E">
        <w:t>o false positive sequence varia</w:t>
      </w:r>
      <w:r>
        <w:t>tions [</w:t>
      </w:r>
      <w:proofErr w:type="spellStart"/>
      <w:r>
        <w:t>Metzker</w:t>
      </w:r>
      <w:proofErr w:type="spellEnd"/>
      <w:r>
        <w:t xml:space="preserve"> 2010]. Because millions of reads are generated, </w:t>
      </w:r>
      <w:r w:rsidR="00B240BF">
        <w:t>erroneous</w:t>
      </w:r>
      <w:r>
        <w:t xml:space="preserve"> </w:t>
      </w:r>
      <w:r w:rsidR="00B240BF">
        <w:t xml:space="preserve">base </w:t>
      </w:r>
      <w:r w:rsidR="00DC75B4">
        <w:tab/>
      </w:r>
      <w:r w:rsidR="00B240BF">
        <w:t>is often corrected by coverage but unveiling the complete sequence contiguity is often limited by short read length</w:t>
      </w:r>
      <w:r w:rsidR="00E80E96">
        <w:t xml:space="preserve"> [Lander and Waterman 1988, </w:t>
      </w:r>
      <w:proofErr w:type="spellStart"/>
      <w:r w:rsidR="00E80E96">
        <w:t>Arratia</w:t>
      </w:r>
      <w:proofErr w:type="spellEnd"/>
      <w:r w:rsidR="00E80E96">
        <w:t xml:space="preserve"> et al 1991]</w:t>
      </w:r>
      <w:r w:rsidR="00B240BF">
        <w:t>.</w:t>
      </w:r>
    </w:p>
    <w:p w:rsidR="002D7350" w:rsidRDefault="002D7350" w:rsidP="005E73D7">
      <w:pPr>
        <w:spacing w:line="480" w:lineRule="auto"/>
        <w:jc w:val="both"/>
      </w:pPr>
    </w:p>
    <w:p w:rsidR="00DC4130" w:rsidRPr="00DC4130" w:rsidRDefault="00DC4130" w:rsidP="005E73D7">
      <w:pPr>
        <w:spacing w:line="480" w:lineRule="auto"/>
        <w:jc w:val="both"/>
        <w:rPr>
          <w:b/>
        </w:rPr>
      </w:pPr>
      <w:r w:rsidRPr="00DC4130">
        <w:rPr>
          <w:b/>
        </w:rPr>
        <w:t xml:space="preserve">Applied </w:t>
      </w:r>
      <w:proofErr w:type="spellStart"/>
      <w:r w:rsidR="0040608B">
        <w:rPr>
          <w:b/>
        </w:rPr>
        <w:t>Biosystems</w:t>
      </w:r>
      <w:proofErr w:type="spellEnd"/>
      <w:r w:rsidR="0040608B">
        <w:rPr>
          <w:b/>
        </w:rPr>
        <w:t xml:space="preserve"> </w:t>
      </w:r>
      <w:proofErr w:type="spellStart"/>
      <w:r w:rsidR="0040608B">
        <w:rPr>
          <w:b/>
        </w:rPr>
        <w:t>SOLiD</w:t>
      </w:r>
      <w:proofErr w:type="spellEnd"/>
      <w:r w:rsidR="0040608B">
        <w:rPr>
          <w:b/>
        </w:rPr>
        <w:t xml:space="preserve"> technology</w:t>
      </w:r>
    </w:p>
    <w:p w:rsidR="00DC4130" w:rsidRDefault="00DC4130" w:rsidP="005E73D7">
      <w:pPr>
        <w:spacing w:line="480" w:lineRule="auto"/>
        <w:jc w:val="both"/>
      </w:pPr>
    </w:p>
    <w:p w:rsidR="00F479A1" w:rsidRDefault="0040608B" w:rsidP="005E73D7">
      <w:pPr>
        <w:spacing w:line="480" w:lineRule="auto"/>
        <w:jc w:val="both"/>
      </w:pPr>
      <w:r>
        <w:t xml:space="preserve">Support </w:t>
      </w:r>
      <w:proofErr w:type="spellStart"/>
      <w:r>
        <w:t>Oligonucleotide</w:t>
      </w:r>
      <w:proofErr w:type="spellEnd"/>
      <w:r>
        <w:t xml:space="preserve"> Ligation Detection (</w:t>
      </w:r>
      <w:proofErr w:type="spellStart"/>
      <w:r>
        <w:t>SOLiD</w:t>
      </w:r>
      <w:proofErr w:type="spellEnd"/>
      <w:r>
        <w:t xml:space="preserve">) sequencing technology is based on sequencing-by-ligation technology. </w:t>
      </w:r>
      <w:r w:rsidR="009B32FD">
        <w:t xml:space="preserve">Alike </w:t>
      </w:r>
      <w:r w:rsidR="00E34E61">
        <w:t>Roche 454</w:t>
      </w:r>
      <w:r w:rsidR="009B32FD">
        <w:t xml:space="preserve">, </w:t>
      </w:r>
      <w:proofErr w:type="spellStart"/>
      <w:r w:rsidR="009B32FD">
        <w:t>SOLiD</w:t>
      </w:r>
      <w:proofErr w:type="spellEnd"/>
      <w:r w:rsidR="009B32FD">
        <w:t xml:space="preserve"> uses adapter-</w:t>
      </w:r>
      <w:proofErr w:type="spellStart"/>
      <w:r w:rsidR="009B32FD">
        <w:t>ligated</w:t>
      </w:r>
      <w:proofErr w:type="spellEnd"/>
      <w:r w:rsidR="009B32FD">
        <w:t xml:space="preserve"> fragment library and emulsion PCR to amplify the input DNA fragments for sequencing, on sma</w:t>
      </w:r>
      <w:r w:rsidR="00E34E61">
        <w:t>ll 1-micrometer magnetic beads [</w:t>
      </w:r>
      <w:proofErr w:type="spellStart"/>
      <w:r w:rsidR="00E34E61">
        <w:t>Mardis</w:t>
      </w:r>
      <w:proofErr w:type="spellEnd"/>
      <w:r w:rsidR="00E34E61">
        <w:t xml:space="preserve"> 2008]. The template sequences are denatured and </w:t>
      </w:r>
      <w:proofErr w:type="spellStart"/>
      <w:r w:rsidR="00E34E61">
        <w:t>mangnetic</w:t>
      </w:r>
      <w:proofErr w:type="spellEnd"/>
      <w:r w:rsidR="00E34E61">
        <w:t xml:space="preserve"> bead enrichment is perform</w:t>
      </w:r>
      <w:r w:rsidR="000D0FF0">
        <w:t>ed</w:t>
      </w:r>
      <w:r w:rsidR="00E34E61">
        <w:t xml:space="preserve"> to selected beads with high</w:t>
      </w:r>
      <w:r w:rsidR="000D0FF0">
        <w:t>ly</w:t>
      </w:r>
      <w:r w:rsidR="00E34E61">
        <w:t xml:space="preserve"> amplified</w:t>
      </w:r>
      <w:r w:rsidR="000D0FF0">
        <w:t xml:space="preserve"> template</w:t>
      </w:r>
      <w:r w:rsidR="00E34E61">
        <w:t xml:space="preserve"> </w:t>
      </w:r>
      <w:r w:rsidR="000D0FF0">
        <w:t>DNA. 3’ modification is done on the template sequences to allow covalent bonding to the solid support. The</w:t>
      </w:r>
      <w:r w:rsidR="00E34E61">
        <w:t xml:space="preserve"> magnetic beads are then </w:t>
      </w:r>
      <w:r w:rsidR="00F479A1">
        <w:t>deposited on a flow cell slide.</w:t>
      </w:r>
    </w:p>
    <w:p w:rsidR="00F479A1" w:rsidRDefault="00F479A1" w:rsidP="005E73D7">
      <w:pPr>
        <w:spacing w:line="480" w:lineRule="auto"/>
        <w:jc w:val="both"/>
      </w:pPr>
    </w:p>
    <w:p w:rsidR="008A27BD" w:rsidRDefault="000D0FF0" w:rsidP="005E73D7">
      <w:pPr>
        <w:spacing w:line="480" w:lineRule="auto"/>
        <w:jc w:val="both"/>
      </w:pPr>
      <w:proofErr w:type="spellStart"/>
      <w:r>
        <w:t>SOLiD</w:t>
      </w:r>
      <w:proofErr w:type="spellEnd"/>
      <w:r>
        <w:t xml:space="preserve"> uses DNA ligation technique for sequencing</w:t>
      </w:r>
      <w:r w:rsidR="00F83675">
        <w:t>, unlike any other NGS systems.</w:t>
      </w:r>
      <w:r w:rsidR="00F479A1">
        <w:t xml:space="preserve"> </w:t>
      </w:r>
      <w:r w:rsidR="006F1128">
        <w:t xml:space="preserve">This means, unlike other NGS, there is no any DNA polymerase generated errors during sequencing. </w:t>
      </w:r>
      <w:r w:rsidR="00952ECB">
        <w:t>During sequencing, a</w:t>
      </w:r>
      <w:r w:rsidR="00F479A1">
        <w:t xml:space="preserve"> universal sequencing</w:t>
      </w:r>
      <w:r w:rsidR="00952ECB">
        <w:t xml:space="preserve"> primer is hybridized to the amplified template sequences and a library of 1,2-probes</w:t>
      </w:r>
      <w:r w:rsidR="00F479A1">
        <w:t xml:space="preserve"> (or </w:t>
      </w:r>
      <w:proofErr w:type="spellStart"/>
      <w:r w:rsidR="00F479A1">
        <w:t>dibase</w:t>
      </w:r>
      <w:proofErr w:type="spellEnd"/>
      <w:r w:rsidR="00F479A1">
        <w:t xml:space="preserve"> probe)</w:t>
      </w:r>
      <w:r w:rsidR="00B302A2">
        <w:t xml:space="preserve"> along with DNA </w:t>
      </w:r>
      <w:proofErr w:type="spellStart"/>
      <w:r w:rsidR="00B302A2">
        <w:t>ligase</w:t>
      </w:r>
      <w:proofErr w:type="spellEnd"/>
      <w:r w:rsidR="00B302A2">
        <w:t xml:space="preserve"> enzyme</w:t>
      </w:r>
      <w:r w:rsidR="00952ECB">
        <w:t xml:space="preserve"> is added. The probes </w:t>
      </w:r>
      <w:r w:rsidR="00B302A2">
        <w:t xml:space="preserve">are 8mers and </w:t>
      </w:r>
      <w:r w:rsidR="00DC75B4">
        <w:t xml:space="preserve">are designed to interrogate </w:t>
      </w:r>
      <w:proofErr w:type="gramStart"/>
      <w:r w:rsidR="00DC75B4">
        <w:t>1</w:t>
      </w:r>
      <w:r w:rsidR="00DC75B4" w:rsidRPr="00DC75B4">
        <w:rPr>
          <w:vertAlign w:val="superscript"/>
        </w:rPr>
        <w:t>st</w:t>
      </w:r>
      <w:r w:rsidR="00DC75B4">
        <w:t xml:space="preserve">  and</w:t>
      </w:r>
      <w:proofErr w:type="gramEnd"/>
      <w:r w:rsidR="00DC75B4">
        <w:t xml:space="preserve"> 2</w:t>
      </w:r>
      <w:r w:rsidR="00DC75B4" w:rsidRPr="00DC75B4">
        <w:rPr>
          <w:vertAlign w:val="superscript"/>
        </w:rPr>
        <w:t>nd</w:t>
      </w:r>
      <w:r w:rsidR="00DC75B4">
        <w:t xml:space="preserve"> </w:t>
      </w:r>
      <w:r w:rsidR="00952ECB">
        <w:t xml:space="preserve">position bases (Figure) </w:t>
      </w:r>
      <w:r w:rsidR="00F83675">
        <w:t xml:space="preserve">such that the 16 </w:t>
      </w:r>
      <w:proofErr w:type="spellStart"/>
      <w:r w:rsidR="00F83675">
        <w:t>dinucleotides</w:t>
      </w:r>
      <w:proofErr w:type="spellEnd"/>
      <w:r w:rsidR="00F83675">
        <w:t xml:space="preserve"> (4 bases X 4 bases) are encoded by four </w:t>
      </w:r>
      <w:r w:rsidR="00F479A1">
        <w:t xml:space="preserve">fluorescent </w:t>
      </w:r>
      <w:r w:rsidR="00F83675">
        <w:t xml:space="preserve">dyes (Figure). </w:t>
      </w:r>
      <w:r w:rsidR="00744C6C">
        <w:t>The fluoresce</w:t>
      </w:r>
      <w:r w:rsidR="00DC75B4">
        <w:t>n</w:t>
      </w:r>
      <w:r w:rsidR="00744C6C">
        <w:t xml:space="preserve">t dye is attached at the end of </w:t>
      </w:r>
      <w:proofErr w:type="spellStart"/>
      <w:r w:rsidR="00744C6C">
        <w:t>octamer</w:t>
      </w:r>
      <w:proofErr w:type="spellEnd"/>
      <w:r w:rsidR="00744C6C">
        <w:t xml:space="preserve"> probe. </w:t>
      </w:r>
      <w:r w:rsidR="00F83675">
        <w:t xml:space="preserve">Upon addition of probes, they hybridize with the complementary sequence on the templates followed by ligation by </w:t>
      </w:r>
      <w:proofErr w:type="spellStart"/>
      <w:r w:rsidR="00F83675">
        <w:t>ligase</w:t>
      </w:r>
      <w:proofErr w:type="spellEnd"/>
      <w:r w:rsidR="00F83675">
        <w:t xml:space="preserve"> enzyme. Unlike polymerization from at 3’-OH end, probes ligation can be bi-directional (5’-PO</w:t>
      </w:r>
      <w:r w:rsidR="00F83675" w:rsidRPr="00F83675">
        <w:rPr>
          <w:vertAlign w:val="subscript"/>
        </w:rPr>
        <w:t>4</w:t>
      </w:r>
      <w:r w:rsidR="00F83675">
        <w:t xml:space="preserve"> or 3’-OH ends).</w:t>
      </w:r>
      <w:r w:rsidR="00F479A1">
        <w:t xml:space="preserve"> </w:t>
      </w:r>
      <w:r w:rsidR="008A27BD">
        <w:t xml:space="preserve">The fluorescence is measured and the dye is cleaved off from the fifth base leaving free end for the next probe ligation. The next cycle of probe </w:t>
      </w:r>
      <w:proofErr w:type="spellStart"/>
      <w:r w:rsidR="008A27BD">
        <w:t>hybridation</w:t>
      </w:r>
      <w:proofErr w:type="spellEnd"/>
      <w:r w:rsidR="008A27BD">
        <w:t>, ligation, fluorescence measurement and dye cleavage is repeated for seven cycles, extending the sequence read length of 35 bases. The synthesized DNA strand is removed and a new universal primer is hybridized at offset position of one base (n-1) than the previous primer position. Again the seven cycles of probe hybridization, ligation, fluorescence measurement and dye cleavage is repeated. The primer resetting is repeated 5 round followed by 7 probe-ligation cycles providing dual measurement of each base (Figure).</w:t>
      </w:r>
    </w:p>
    <w:p w:rsidR="00FE0E21" w:rsidRDefault="00FE0E21" w:rsidP="005E73D7">
      <w:pPr>
        <w:spacing w:line="480" w:lineRule="auto"/>
        <w:jc w:val="both"/>
      </w:pPr>
    </w:p>
    <w:p w:rsidR="00FE0E21" w:rsidRDefault="00FE0E21" w:rsidP="005E73D7">
      <w:pPr>
        <w:spacing w:line="480" w:lineRule="auto"/>
        <w:jc w:val="both"/>
      </w:pPr>
      <w:r>
        <w:t xml:space="preserve">After completion of 5 round primer reset sequencing, </w:t>
      </w:r>
      <w:r w:rsidR="0053253F">
        <w:t xml:space="preserve">color calls are ordered in linear sequence and </w:t>
      </w:r>
      <w:r>
        <w:t xml:space="preserve">each base is interrogated from two different primers sequencing reaction [Figure </w:t>
      </w:r>
      <w:proofErr w:type="gramStart"/>
      <w:r>
        <w:t>a(</w:t>
      </w:r>
      <w:proofErr w:type="gramEnd"/>
      <w:r>
        <w:t>8)]. This is Two Base encoding method. This method is able to discriminate measurement errors and contributes to low error rate and reduced systemic noise [Zhou et al 2010].</w:t>
      </w:r>
    </w:p>
    <w:p w:rsidR="00FE0E21" w:rsidRDefault="00FE0E21" w:rsidP="005E73D7">
      <w:pPr>
        <w:spacing w:line="480" w:lineRule="auto"/>
        <w:jc w:val="both"/>
      </w:pPr>
    </w:p>
    <w:p w:rsidR="006B0861" w:rsidRDefault="00FE0E21" w:rsidP="005E73D7">
      <w:pPr>
        <w:spacing w:line="480" w:lineRule="auto"/>
        <w:jc w:val="both"/>
      </w:pPr>
      <w:r>
        <w:t xml:space="preserve">The output read length is short (35 </w:t>
      </w:r>
      <w:proofErr w:type="spellStart"/>
      <w:r>
        <w:t>bp</w:t>
      </w:r>
      <w:proofErr w:type="spellEnd"/>
      <w:r>
        <w:t xml:space="preserve">) and the file size is over 60 GB (over 1 billion reads). Like </w:t>
      </w:r>
      <w:proofErr w:type="spellStart"/>
      <w:r>
        <w:t>Illumina</w:t>
      </w:r>
      <w:proofErr w:type="spellEnd"/>
      <w:r>
        <w:t>, the short read length is a limitation in this technology as well</w:t>
      </w:r>
      <w:r w:rsidR="006B0861">
        <w:t xml:space="preserve"> [</w:t>
      </w:r>
      <w:proofErr w:type="spellStart"/>
      <w:r w:rsidR="006B0861">
        <w:t>Metzker</w:t>
      </w:r>
      <w:proofErr w:type="spellEnd"/>
      <w:r w:rsidR="006B0861">
        <w:t xml:space="preserve"> 2010]</w:t>
      </w:r>
      <w:r>
        <w:t>.</w:t>
      </w:r>
      <w:r w:rsidR="006B0861">
        <w:t xml:space="preserve"> </w:t>
      </w:r>
      <w:r w:rsidR="0053253F">
        <w:t>Substitution error is the most common error type along with underrepresentation of AT-rich and GC-rich region [</w:t>
      </w:r>
      <w:proofErr w:type="spellStart"/>
      <w:r w:rsidR="00413F49">
        <w:t>Harismendy</w:t>
      </w:r>
      <w:proofErr w:type="spellEnd"/>
      <w:r w:rsidR="00413F49">
        <w:t xml:space="preserve"> et al 2009</w:t>
      </w:r>
      <w:r w:rsidR="0053253F">
        <w:t>].</w:t>
      </w:r>
      <w:r w:rsidR="00413F49">
        <w:t xml:space="preserve"> </w:t>
      </w:r>
      <w:proofErr w:type="spellStart"/>
      <w:r w:rsidR="00413F49">
        <w:t>SOLiD</w:t>
      </w:r>
      <w:proofErr w:type="spellEnd"/>
      <w:r w:rsidR="00413F49">
        <w:t xml:space="preserve"> data can be </w:t>
      </w:r>
      <w:proofErr w:type="spellStart"/>
      <w:r w:rsidR="00413F49">
        <w:t>undercalling</w:t>
      </w:r>
      <w:proofErr w:type="spellEnd"/>
      <w:r w:rsidR="00413F49">
        <w:t xml:space="preserve"> true variants, according to </w:t>
      </w:r>
      <w:proofErr w:type="spellStart"/>
      <w:r w:rsidR="00413F49">
        <w:t>Shen</w:t>
      </w:r>
      <w:proofErr w:type="spellEnd"/>
      <w:r w:rsidR="00413F49">
        <w:t xml:space="preserve"> et al 2008.</w:t>
      </w:r>
    </w:p>
    <w:p w:rsidR="006B0861" w:rsidRDefault="006B0861" w:rsidP="005E73D7">
      <w:pPr>
        <w:spacing w:line="480" w:lineRule="auto"/>
        <w:jc w:val="both"/>
      </w:pPr>
    </w:p>
    <w:p w:rsidR="006B0861" w:rsidRDefault="006B0861" w:rsidP="005E73D7">
      <w:pPr>
        <w:spacing w:line="480" w:lineRule="auto"/>
        <w:jc w:val="both"/>
      </w:pPr>
      <w:r>
        <w:t xml:space="preserve">Some platforms from Applied </w:t>
      </w:r>
      <w:proofErr w:type="spellStart"/>
      <w:r>
        <w:t>Biosystems</w:t>
      </w:r>
      <w:proofErr w:type="spellEnd"/>
      <w:r>
        <w:t xml:space="preserve"> available in market are 5500 series </w:t>
      </w:r>
      <w:proofErr w:type="spellStart"/>
      <w:r>
        <w:t>SOLiD</w:t>
      </w:r>
      <w:r w:rsidRPr="006B0861">
        <w:rPr>
          <w:vertAlign w:val="superscript"/>
        </w:rPr>
        <w:t>TM</w:t>
      </w:r>
      <w:proofErr w:type="spellEnd"/>
      <w:r>
        <w:t xml:space="preserve">, </w:t>
      </w:r>
      <w:proofErr w:type="spellStart"/>
      <w:r>
        <w:t>SOLiD</w:t>
      </w:r>
      <w:r w:rsidRPr="006B0861">
        <w:rPr>
          <w:vertAlign w:val="superscript"/>
        </w:rPr>
        <w:t>TM</w:t>
      </w:r>
      <w:proofErr w:type="spellEnd"/>
      <w:r>
        <w:t xml:space="preserve"> 3 plus and </w:t>
      </w:r>
      <w:proofErr w:type="spellStart"/>
      <w:r>
        <w:t>SOLiD</w:t>
      </w:r>
      <w:r w:rsidRPr="006B0861">
        <w:rPr>
          <w:vertAlign w:val="superscript"/>
        </w:rPr>
        <w:t>TM</w:t>
      </w:r>
      <w:proofErr w:type="spellEnd"/>
      <w:r>
        <w:t xml:space="preserve"> 4.</w:t>
      </w:r>
    </w:p>
    <w:p w:rsidR="006B0861" w:rsidRDefault="006B0861" w:rsidP="005E73D7">
      <w:pPr>
        <w:spacing w:line="480" w:lineRule="auto"/>
        <w:jc w:val="both"/>
      </w:pPr>
    </w:p>
    <w:p w:rsidR="00FE0E21" w:rsidRDefault="00FE0E21" w:rsidP="005E73D7">
      <w:pPr>
        <w:spacing w:line="480" w:lineRule="auto"/>
        <w:jc w:val="both"/>
      </w:pPr>
    </w:p>
    <w:p w:rsidR="008A27BD" w:rsidRDefault="008A27BD" w:rsidP="005E73D7">
      <w:pPr>
        <w:spacing w:line="480" w:lineRule="auto"/>
        <w:jc w:val="both"/>
      </w:pPr>
    </w:p>
    <w:p w:rsidR="009B32FD" w:rsidRDefault="008A27BD" w:rsidP="005E73D7">
      <w:pPr>
        <w:spacing w:line="480" w:lineRule="auto"/>
        <w:jc w:val="both"/>
      </w:pPr>
      <w:r>
        <w:rPr>
          <w:noProof/>
          <w:lang w:eastAsia="en-US"/>
        </w:rPr>
        <w:drawing>
          <wp:inline distT="0" distB="0" distL="0" distR="0">
            <wp:extent cx="5583731" cy="7315200"/>
            <wp:effectExtent l="25400" t="0" r="4269"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5586423" cy="7318727"/>
                    </a:xfrm>
                    <a:prstGeom prst="rect">
                      <a:avLst/>
                    </a:prstGeom>
                    <a:noFill/>
                    <a:ln w="9525">
                      <a:noFill/>
                      <a:miter lim="800000"/>
                      <a:headEnd/>
                      <a:tailEnd/>
                    </a:ln>
                  </pic:spPr>
                </pic:pic>
              </a:graphicData>
            </a:graphic>
          </wp:inline>
        </w:drawing>
      </w:r>
    </w:p>
    <w:p w:rsidR="009B32FD" w:rsidRDefault="006B0861" w:rsidP="005E73D7">
      <w:pPr>
        <w:spacing w:line="480" w:lineRule="auto"/>
        <w:jc w:val="both"/>
      </w:pPr>
      <w:r>
        <w:t xml:space="preserve">Figure: The workflow of </w:t>
      </w:r>
      <w:proofErr w:type="spellStart"/>
      <w:r w:rsidR="00FB4B73">
        <w:t>SOLiD</w:t>
      </w:r>
      <w:r w:rsidR="00FB4B73" w:rsidRPr="00FB4B73">
        <w:rPr>
          <w:vertAlign w:val="superscript"/>
        </w:rPr>
        <w:t>TM</w:t>
      </w:r>
      <w:proofErr w:type="spellEnd"/>
      <w:r w:rsidR="00FB4B73">
        <w:t xml:space="preserve"> technology sequencing system.</w:t>
      </w:r>
      <w:r w:rsidR="00DC75B4">
        <w:t xml:space="preserve"> Source: </w:t>
      </w:r>
      <w:proofErr w:type="spellStart"/>
      <w:r w:rsidR="00DC75B4">
        <w:t>Mardis</w:t>
      </w:r>
      <w:proofErr w:type="spellEnd"/>
      <w:r w:rsidR="00DC75B4">
        <w:t xml:space="preserve"> 2008</w:t>
      </w:r>
    </w:p>
    <w:p w:rsidR="00735F31" w:rsidRDefault="00735F31" w:rsidP="005E73D7">
      <w:pPr>
        <w:spacing w:line="480" w:lineRule="auto"/>
        <w:jc w:val="both"/>
      </w:pPr>
    </w:p>
    <w:p w:rsidR="00735F31" w:rsidRDefault="00735F31" w:rsidP="005E73D7">
      <w:pPr>
        <w:spacing w:line="480" w:lineRule="auto"/>
        <w:jc w:val="both"/>
      </w:pPr>
      <w:r>
        <w:rPr>
          <w:noProof/>
          <w:lang w:eastAsia="en-US"/>
        </w:rPr>
        <w:drawing>
          <wp:inline distT="0" distB="0" distL="0" distR="0">
            <wp:extent cx="5368199" cy="7543800"/>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srcRect/>
                    <a:stretch>
                      <a:fillRect/>
                    </a:stretch>
                  </pic:blipFill>
                  <pic:spPr bwMode="auto">
                    <a:xfrm>
                      <a:off x="0" y="0"/>
                      <a:ext cx="5371921" cy="7549030"/>
                    </a:xfrm>
                    <a:prstGeom prst="rect">
                      <a:avLst/>
                    </a:prstGeom>
                    <a:noFill/>
                    <a:ln w="9525">
                      <a:noFill/>
                      <a:miter lim="800000"/>
                      <a:headEnd/>
                      <a:tailEnd/>
                    </a:ln>
                  </pic:spPr>
                </pic:pic>
              </a:graphicData>
            </a:graphic>
          </wp:inline>
        </w:drawing>
      </w:r>
    </w:p>
    <w:p w:rsidR="00FB4B73" w:rsidRDefault="00735F31" w:rsidP="005E73D7">
      <w:pPr>
        <w:spacing w:line="480" w:lineRule="auto"/>
        <w:jc w:val="both"/>
      </w:pPr>
      <w:r>
        <w:t xml:space="preserve">Figure: </w:t>
      </w:r>
      <w:proofErr w:type="spellStart"/>
      <w:r w:rsidR="00FB4B73">
        <w:t>SOLiD</w:t>
      </w:r>
      <w:r w:rsidR="00FB4B73" w:rsidRPr="00FB4B73">
        <w:rPr>
          <w:vertAlign w:val="superscript"/>
        </w:rPr>
        <w:t>TM</w:t>
      </w:r>
      <w:proofErr w:type="spellEnd"/>
      <w:r w:rsidR="00FB4B73">
        <w:t xml:space="preserve"> system two base color coding system for double interrogating to get base order of template sequence. Source: </w:t>
      </w:r>
      <w:proofErr w:type="spellStart"/>
      <w:r>
        <w:t>Mardis</w:t>
      </w:r>
      <w:proofErr w:type="spellEnd"/>
      <w:r>
        <w:t xml:space="preserve"> 2008</w:t>
      </w:r>
    </w:p>
    <w:p w:rsidR="00FB4B73" w:rsidRDefault="00FB4B73" w:rsidP="005E73D7">
      <w:pPr>
        <w:spacing w:line="480" w:lineRule="auto"/>
        <w:jc w:val="both"/>
      </w:pPr>
    </w:p>
    <w:p w:rsidR="00250754" w:rsidRPr="00250754" w:rsidRDefault="00FB4B73" w:rsidP="005E73D7">
      <w:pPr>
        <w:spacing w:line="480" w:lineRule="auto"/>
        <w:jc w:val="both"/>
        <w:rPr>
          <w:b/>
        </w:rPr>
      </w:pPr>
      <w:r>
        <w:br w:type="page"/>
      </w:r>
      <w:proofErr w:type="spellStart"/>
      <w:r w:rsidR="00250754" w:rsidRPr="00250754">
        <w:rPr>
          <w:b/>
        </w:rPr>
        <w:t>Helicos</w:t>
      </w:r>
      <w:proofErr w:type="spellEnd"/>
      <w:r w:rsidR="00250754" w:rsidRPr="00250754">
        <w:rPr>
          <w:b/>
        </w:rPr>
        <w:t xml:space="preserve"> Bioscience</w:t>
      </w:r>
    </w:p>
    <w:p w:rsidR="00250754" w:rsidRDefault="00250754" w:rsidP="005E73D7">
      <w:pPr>
        <w:spacing w:line="480" w:lineRule="auto"/>
        <w:jc w:val="both"/>
      </w:pPr>
    </w:p>
    <w:p w:rsidR="0039733B" w:rsidRDefault="0039733B" w:rsidP="005E73D7">
      <w:pPr>
        <w:spacing w:line="480" w:lineRule="auto"/>
        <w:jc w:val="both"/>
      </w:pPr>
      <w:proofErr w:type="spellStart"/>
      <w:r>
        <w:t>Helicos</w:t>
      </w:r>
      <w:proofErr w:type="spellEnd"/>
      <w:r>
        <w:t xml:space="preserve"> Bioscience sequencing technology uses a single DNA molecule template. The technology requires very less amount of starting DNA (&lt;1 microgram). This rules out any PCR related errors, as this technology bypasses PCR</w:t>
      </w:r>
      <w:r w:rsidR="00DC75B4">
        <w:t xml:space="preserve"> amplification step</w:t>
      </w:r>
      <w:r>
        <w:t>.</w:t>
      </w:r>
    </w:p>
    <w:p w:rsidR="0039733B" w:rsidRDefault="0039733B" w:rsidP="005E73D7">
      <w:pPr>
        <w:spacing w:line="480" w:lineRule="auto"/>
        <w:jc w:val="both"/>
      </w:pPr>
    </w:p>
    <w:p w:rsidR="00AB5CAE" w:rsidRDefault="0039733B" w:rsidP="005E73D7">
      <w:pPr>
        <w:spacing w:line="480" w:lineRule="auto"/>
        <w:jc w:val="both"/>
      </w:pPr>
      <w:r>
        <w:t>The single molecule templates are immobilized on a solid support by one of the two ap</w:t>
      </w:r>
      <w:r w:rsidR="003F6A23">
        <w:t>proaches. In the first approach</w:t>
      </w:r>
      <w:r w:rsidR="00DC75B4">
        <w:t xml:space="preserve"> (Figure</w:t>
      </w:r>
      <w:r w:rsidR="008B2CCD">
        <w:t>)</w:t>
      </w:r>
      <w:r w:rsidR="003F6A23">
        <w:t>, which is one pass sequencing method,</w:t>
      </w:r>
      <w:r>
        <w:t xml:space="preserve"> primers are spatially distributed and covalently attached on the solid support [Harris et al 2008]. The DNA is sheared to small fragments of size ~ 200 to 250 bps. </w:t>
      </w:r>
      <w:r w:rsidR="003F6A23">
        <w:t>Adaptors</w:t>
      </w:r>
      <w:r w:rsidR="000333A2">
        <w:t>, usually known sequence of poly A,</w:t>
      </w:r>
      <w:r w:rsidR="003F6A23">
        <w:t xml:space="preserve"> are attached to the ends of the fragmented DNA; the DNA is then hybridized with the immobilized primers</w:t>
      </w:r>
      <w:r w:rsidR="000333A2">
        <w:t>, usually poly T sequence,</w:t>
      </w:r>
      <w:r w:rsidR="003F6A23">
        <w:t xml:space="preserve"> on the solid support by the adaptors. In second approach</w:t>
      </w:r>
      <w:r w:rsidR="008B2CCD">
        <w:t xml:space="preserve"> (Figure B)</w:t>
      </w:r>
      <w:r w:rsidR="003F6A23">
        <w:t>, which is two pass sequencing method, the single molecule DNA is spatially distributed and covalently immobilized on the solid support by priming and extending single molecule templates from immobilized primers.</w:t>
      </w:r>
    </w:p>
    <w:p w:rsidR="00AB5CAE" w:rsidRDefault="00AB5CAE" w:rsidP="005E73D7">
      <w:pPr>
        <w:spacing w:line="480" w:lineRule="auto"/>
        <w:jc w:val="both"/>
      </w:pPr>
    </w:p>
    <w:p w:rsidR="008B2CCD" w:rsidRDefault="00012678" w:rsidP="005E73D7">
      <w:pPr>
        <w:spacing w:line="480" w:lineRule="auto"/>
        <w:jc w:val="both"/>
      </w:pPr>
      <w:r>
        <w:rPr>
          <w:noProof/>
          <w:lang w:eastAsia="en-US"/>
        </w:rPr>
        <w:pict>
          <v:shape id="Text Box 6" o:spid="_x0000_s1029" type="#_x0000_t202" style="position:absolute;left:0;text-align:left;margin-left:306pt;margin-top:273.8pt;width:162pt;height:166.1pt;z-index:25166028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wrapcoords="0 0 21600 0 21600 21600 0 21600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" filled="f" stroked="f">
            <v:textbox inset=",7.2pt,,7.2pt">
              <w:txbxContent>
                <w:p w:rsidR="006F7603" w:rsidRDefault="006F7603">
                  <w:r>
                    <w:t xml:space="preserve">Figure: Two approaches of template DNA immobilization in </w:t>
                  </w:r>
                  <w:proofErr w:type="spellStart"/>
                  <w:r>
                    <w:t>Helicos</w:t>
                  </w:r>
                  <w:proofErr w:type="spellEnd"/>
                  <w:r>
                    <w:t xml:space="preserve"> sequencing technology.</w:t>
                  </w:r>
                </w:p>
              </w:txbxContent>
            </v:textbox>
            <w10:wrap type="tight"/>
          </v:shape>
        </w:pict>
      </w:r>
      <w:r w:rsidR="008B2CCD">
        <w:rPr>
          <w:noProof/>
          <w:lang w:eastAsia="en-US"/>
        </w:rPr>
        <w:drawing>
          <wp:inline distT="0" distB="0" distL="0" distR="0">
            <wp:extent cx="3652520" cy="5597397"/>
            <wp:effectExtent l="0" t="0" r="0" b="0"/>
            <wp:docPr id="16" name="Picture 15" descr="helicos_fig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icos_figure.pdf"/>
                    <pic:cNvPicPr/>
                  </pic:nvPicPr>
                  <pic:blipFill>
                    <a:blip r:embed="rId37"/>
                    <a:srcRect l="14292" t="7575" r="14292" b="13466"/>
                    <a:stretch>
                      <a:fillRect/>
                    </a:stretch>
                  </pic:blipFill>
                  <pic:spPr>
                    <a:xfrm>
                      <a:off x="0" y="0"/>
                      <a:ext cx="3652520" cy="5597397"/>
                    </a:xfrm>
                    <a:prstGeom prst="rect">
                      <a:avLst/>
                    </a:prstGeom>
                  </pic:spPr>
                </pic:pic>
              </a:graphicData>
            </a:graphic>
          </wp:inline>
        </w:drawing>
      </w:r>
    </w:p>
    <w:p w:rsidR="000333A2" w:rsidRDefault="000333A2" w:rsidP="005E73D7">
      <w:pPr>
        <w:spacing w:line="480" w:lineRule="auto"/>
        <w:jc w:val="both"/>
        <w:rPr>
          <w:b/>
        </w:rPr>
      </w:pPr>
    </w:p>
    <w:p w:rsidR="005156E9" w:rsidRDefault="005156E9" w:rsidP="005E73D7">
      <w:pPr>
        <w:spacing w:line="480" w:lineRule="auto"/>
        <w:jc w:val="both"/>
      </w:pPr>
      <w:r>
        <w:t>The dy</w:t>
      </w:r>
      <w:r w:rsidR="00DC75B4">
        <w:t xml:space="preserve">e labeled single nucleotides </w:t>
      </w:r>
      <w:r>
        <w:t xml:space="preserve">mixed with DNA polymerase is flown across the surface. Polymerase incorporates labeled nucleotide in all fragments with complementary base at the first free position. </w:t>
      </w:r>
      <w:r w:rsidR="00B352DE">
        <w:t xml:space="preserve">The synthesis is asynchronous like in Roche 454; some strands grow ahead, fall behind or not extend at all [Zhou et al 2010]. </w:t>
      </w:r>
      <w:r>
        <w:t>The inbuilt camera captures all the fluorescence from entire support surface in series of images. For better resolution of the image, the captured DNA fragment molecules on the support surface have to be at least few hundred nanometers apart [Wash and Image 2008]. The labeled dye is cleaved off from the incorporated base allowing new base</w:t>
      </w:r>
      <w:r w:rsidR="00C44FE9">
        <w:t xml:space="preserve"> to add on the growing strand. </w:t>
      </w:r>
      <w:r>
        <w:t xml:space="preserve">The cycle of four labeled nucleotides is flown across the surface in predetermined order for 25 to 45 rounds, capturing images from the entire surface in each nucleotide flow. </w:t>
      </w:r>
    </w:p>
    <w:p w:rsidR="00B352DE" w:rsidRPr="00C44FE9" w:rsidRDefault="005156E9" w:rsidP="005E73D7">
      <w:pPr>
        <w:spacing w:line="480" w:lineRule="auto"/>
        <w:jc w:val="both"/>
      </w:pPr>
      <w:r w:rsidRPr="003F6A23">
        <w:t xml:space="preserve"> </w:t>
      </w:r>
    </w:p>
    <w:p w:rsidR="00C44FE9" w:rsidRDefault="000B4BFB" w:rsidP="005E73D7">
      <w:pPr>
        <w:spacing w:line="480" w:lineRule="auto"/>
        <w:jc w:val="both"/>
      </w:pPr>
      <w:r>
        <w:t>Except</w:t>
      </w:r>
      <w:r w:rsidR="00B352DE">
        <w:t xml:space="preserve"> the PCR step, this tec</w:t>
      </w:r>
      <w:r>
        <w:t xml:space="preserve">hnology is similar to Roche 454, showing the similar problem of inaccurate sequencing at </w:t>
      </w:r>
      <w:proofErr w:type="spellStart"/>
      <w:r>
        <w:t>homopolymer</w:t>
      </w:r>
      <w:proofErr w:type="spellEnd"/>
      <w:r>
        <w:t xml:space="preserve"> region. The polymerase enzyme kinetics rate of base incorporation can be slowed down so that the free nucleotides could be washed off after a nucleotide addition on growing strand [Harris et al 2008].</w:t>
      </w:r>
      <w:r w:rsidR="00C44FE9">
        <w:t xml:space="preserve"> </w:t>
      </w:r>
    </w:p>
    <w:p w:rsidR="00C44FE9" w:rsidRDefault="00C44FE9" w:rsidP="005E73D7">
      <w:pPr>
        <w:spacing w:line="480" w:lineRule="auto"/>
        <w:jc w:val="both"/>
      </w:pPr>
    </w:p>
    <w:p w:rsidR="000333A2" w:rsidRPr="0026016B" w:rsidRDefault="00C44FE9" w:rsidP="005E73D7">
      <w:pPr>
        <w:spacing w:line="480" w:lineRule="auto"/>
        <w:jc w:val="both"/>
      </w:pPr>
      <w:r>
        <w:t xml:space="preserve">One advantage of </w:t>
      </w:r>
      <w:proofErr w:type="spellStart"/>
      <w:r>
        <w:t>Helicos</w:t>
      </w:r>
      <w:proofErr w:type="spellEnd"/>
      <w:r>
        <w:t xml:space="preserve"> single molecule sequence is much reduced cost associated to sample preparation and amplification as in other NGS. Since no PCR amplification step, t</w:t>
      </w:r>
      <w:r w:rsidR="0026016B">
        <w:t xml:space="preserve">he sequencing has fewer errors. The major limitation is low accuracy at detection of single sequencing reaction, unlike light emission from huge number of clonally amplified templates in Roche 454. This low accuracy </w:t>
      </w:r>
      <w:r w:rsidR="00385413">
        <w:t xml:space="preserve">detection leads to deletion errors </w:t>
      </w:r>
      <w:r w:rsidR="0026016B">
        <w:t>in sequencing.</w:t>
      </w:r>
      <w:r w:rsidR="00385413">
        <w:t xml:space="preserve"> Another advantage of </w:t>
      </w:r>
      <w:proofErr w:type="spellStart"/>
      <w:r w:rsidR="00385413">
        <w:t>Helicos</w:t>
      </w:r>
      <w:proofErr w:type="spellEnd"/>
      <w:r w:rsidR="00385413">
        <w:t xml:space="preserve"> single molecule sequencing is ability to sequence the same template sequence by removing the newly synthesized strand. The sequencing accuracy is greatly increased sequencing the same template over and over [Zhou et al 2010]. </w:t>
      </w:r>
    </w:p>
    <w:p w:rsidR="000333A2" w:rsidRDefault="000333A2" w:rsidP="005E73D7">
      <w:pPr>
        <w:spacing w:line="480" w:lineRule="auto"/>
        <w:jc w:val="both"/>
        <w:rPr>
          <w:b/>
        </w:rPr>
      </w:pPr>
    </w:p>
    <w:p w:rsidR="00587591" w:rsidRDefault="00587591" w:rsidP="005E73D7">
      <w:pPr>
        <w:spacing w:line="480" w:lineRule="auto"/>
        <w:jc w:val="both"/>
        <w:rPr>
          <w:b/>
        </w:rPr>
      </w:pPr>
      <w:r w:rsidRPr="00587591">
        <w:rPr>
          <w:b/>
        </w:rPr>
        <w:t xml:space="preserve">Pacific Biosciences Single Molecule Real Time </w:t>
      </w:r>
      <w:r w:rsidR="00D92CC2">
        <w:rPr>
          <w:b/>
        </w:rPr>
        <w:t xml:space="preserve">(SMRT) </w:t>
      </w:r>
      <w:r w:rsidRPr="00587591">
        <w:rPr>
          <w:b/>
        </w:rPr>
        <w:t>Sequencing Technology</w:t>
      </w:r>
    </w:p>
    <w:p w:rsidR="00587591" w:rsidRDefault="00587591" w:rsidP="005E73D7">
      <w:pPr>
        <w:spacing w:line="480" w:lineRule="auto"/>
        <w:jc w:val="both"/>
        <w:rPr>
          <w:b/>
        </w:rPr>
      </w:pPr>
    </w:p>
    <w:p w:rsidR="006D5A1F" w:rsidRDefault="00CB584A" w:rsidP="005E73D7">
      <w:pPr>
        <w:spacing w:line="480" w:lineRule="auto"/>
        <w:jc w:val="both"/>
      </w:pPr>
      <w:r>
        <w:t>Pacific Biosciences has also brought single molecule sequencing with real time detection</w:t>
      </w:r>
      <w:r w:rsidR="003235A8">
        <w:t xml:space="preserve"> [</w:t>
      </w:r>
      <w:proofErr w:type="spellStart"/>
      <w:r w:rsidR="003235A8">
        <w:t>Eid</w:t>
      </w:r>
      <w:proofErr w:type="spellEnd"/>
      <w:r w:rsidR="003235A8">
        <w:t xml:space="preserve"> et al 2009]</w:t>
      </w:r>
      <w:r>
        <w:t>.</w:t>
      </w:r>
      <w:r w:rsidR="003F3668">
        <w:t xml:space="preserve"> This sequencing technology is a revolution of nanotechnology. </w:t>
      </w:r>
      <w:r w:rsidR="003346A0">
        <w:t xml:space="preserve">Unlike </w:t>
      </w:r>
      <w:proofErr w:type="spellStart"/>
      <w:r w:rsidR="003346A0">
        <w:t>Helicos</w:t>
      </w:r>
      <w:proofErr w:type="spellEnd"/>
      <w:r w:rsidR="003346A0">
        <w:t>, DNA polymerase is attached to a support. The support has nanopore structured zero mode waveguide (ZMW) [</w:t>
      </w:r>
      <w:proofErr w:type="spellStart"/>
      <w:r w:rsidR="00A35FFB">
        <w:t>Levene</w:t>
      </w:r>
      <w:proofErr w:type="spellEnd"/>
      <w:r w:rsidR="00A35FFB">
        <w:t xml:space="preserve"> et al 2005, </w:t>
      </w:r>
      <w:proofErr w:type="spellStart"/>
      <w:r w:rsidR="00A35FFB">
        <w:t>Samiee</w:t>
      </w:r>
      <w:proofErr w:type="spellEnd"/>
      <w:r w:rsidR="00A35FFB">
        <w:t xml:space="preserve"> et al 2005</w:t>
      </w:r>
      <w:r w:rsidR="003346A0">
        <w:t>], for real time detection of sequencing reaction [</w:t>
      </w:r>
      <w:proofErr w:type="spellStart"/>
      <w:r w:rsidR="003346A0">
        <w:t>Levene</w:t>
      </w:r>
      <w:proofErr w:type="spellEnd"/>
      <w:r w:rsidR="003346A0">
        <w:t xml:space="preserve"> et al 2003]. </w:t>
      </w:r>
      <w:r>
        <w:t xml:space="preserve"> </w:t>
      </w:r>
      <w:r w:rsidR="00A35FFB">
        <w:t>ZMW consists of huge number of sub-wavelength hole, each few nanometer</w:t>
      </w:r>
      <w:r w:rsidR="005E118F">
        <w:t>s</w:t>
      </w:r>
      <w:r w:rsidR="00A35FFB">
        <w:t xml:space="preserve"> in diameter, fabricated on a thin metal sheet </w:t>
      </w:r>
      <w:r w:rsidR="005E118F">
        <w:t xml:space="preserve">supported by transparent substrate. </w:t>
      </w:r>
      <w:r w:rsidR="00CE6AD2">
        <w:t xml:space="preserve">An engineered </w:t>
      </w:r>
      <w:r w:rsidR="00CE6AD2" w:rsidRPr="00CE6AD2">
        <w:t xml:space="preserve">φ29 </w:t>
      </w:r>
      <w:r w:rsidR="005E118F">
        <w:t xml:space="preserve">DNA polymerase enzyme is attached to the bottom of these holes. </w:t>
      </w:r>
      <w:r w:rsidR="00CE6AD2">
        <w:t xml:space="preserve">These polymerase enzymes have high efficiency at incorporating </w:t>
      </w:r>
      <w:proofErr w:type="spellStart"/>
      <w:r w:rsidR="00CE6AD2">
        <w:t>phospholinked</w:t>
      </w:r>
      <w:proofErr w:type="spellEnd"/>
      <w:r w:rsidR="00CE6AD2">
        <w:t xml:space="preserve"> nucleotides and enables </w:t>
      </w:r>
      <w:proofErr w:type="spellStart"/>
      <w:r w:rsidR="00CE6AD2">
        <w:t>resequencing</w:t>
      </w:r>
      <w:proofErr w:type="spellEnd"/>
      <w:r w:rsidR="00CE6AD2">
        <w:t xml:space="preserve"> of close circular templates [</w:t>
      </w:r>
      <w:proofErr w:type="spellStart"/>
      <w:r w:rsidR="00C6147A">
        <w:t>Eid</w:t>
      </w:r>
      <w:proofErr w:type="spellEnd"/>
      <w:r w:rsidR="00C6147A">
        <w:t xml:space="preserve"> et al 2009, </w:t>
      </w:r>
      <w:proofErr w:type="spellStart"/>
      <w:r w:rsidR="00C6147A">
        <w:t>Korlach</w:t>
      </w:r>
      <w:proofErr w:type="spellEnd"/>
      <w:r w:rsidR="00C6147A">
        <w:t xml:space="preserve"> et al 2010</w:t>
      </w:r>
      <w:r w:rsidR="006D5A1F">
        <w:t>].</w:t>
      </w:r>
    </w:p>
    <w:p w:rsidR="006D5A1F" w:rsidRDefault="006D5A1F" w:rsidP="005E73D7">
      <w:pPr>
        <w:spacing w:line="480" w:lineRule="auto"/>
        <w:jc w:val="both"/>
      </w:pPr>
    </w:p>
    <w:p w:rsidR="003B3D39" w:rsidRDefault="00C6147A" w:rsidP="005E73D7">
      <w:pPr>
        <w:spacing w:line="480" w:lineRule="auto"/>
        <w:jc w:val="both"/>
      </w:pPr>
      <w:r>
        <w:t xml:space="preserve">During sequencing, DNA polymerase polymerizes the </w:t>
      </w:r>
      <w:proofErr w:type="spellStart"/>
      <w:r>
        <w:t>phospholi</w:t>
      </w:r>
      <w:r w:rsidR="002100DB">
        <w:t>nked</w:t>
      </w:r>
      <w:proofErr w:type="spellEnd"/>
      <w:r w:rsidR="002100DB">
        <w:t xml:space="preserve"> </w:t>
      </w:r>
      <w:proofErr w:type="spellStart"/>
      <w:r w:rsidR="00FF31BC">
        <w:t>hexa</w:t>
      </w:r>
      <w:r w:rsidR="002100DB">
        <w:t>phosphate</w:t>
      </w:r>
      <w:proofErr w:type="spellEnd"/>
      <w:r w:rsidR="002100DB">
        <w:t xml:space="preserve"> nucleotide</w:t>
      </w:r>
      <w:r w:rsidR="00B14CD8">
        <w:t>s; each nucleotide incorporated</w:t>
      </w:r>
      <w:r w:rsidR="002100DB">
        <w:t xml:space="preserve"> creates a bur</w:t>
      </w:r>
      <w:r>
        <w:t>st of fluorescent light</w:t>
      </w:r>
      <w:r w:rsidR="002100DB">
        <w:t>. The burst</w:t>
      </w:r>
      <w:r w:rsidR="00FF31BC">
        <w:t xml:space="preserve"> of light does not pass through</w:t>
      </w:r>
      <w:r w:rsidR="002100DB">
        <w:t xml:space="preserve"> the </w:t>
      </w:r>
      <w:proofErr w:type="spellStart"/>
      <w:r w:rsidR="00FF31BC">
        <w:t>nano</w:t>
      </w:r>
      <w:proofErr w:type="spellEnd"/>
      <w:r w:rsidR="00FF31BC">
        <w:t>-sized</w:t>
      </w:r>
      <w:r w:rsidR="002100DB">
        <w:t xml:space="preserve"> hole, but leaves an exponentially decayed evanescence light wave at the bottom of the hole. This gives very small volume of fluorescence detection [Zhou et al 2010]. The fluorescence detection reveals the identity of the nucleotide. The </w:t>
      </w:r>
      <w:proofErr w:type="spellStart"/>
      <w:r w:rsidR="002100DB">
        <w:t>phospholinked</w:t>
      </w:r>
      <w:proofErr w:type="spellEnd"/>
      <w:r w:rsidR="002100DB">
        <w:t xml:space="preserve"> fluorescent group is removed as part of pyrophosphate. DNA synthesis does not stop after each </w:t>
      </w:r>
      <w:r w:rsidR="003B3D39">
        <w:t>nucleotide addition</w:t>
      </w:r>
      <w:r w:rsidR="002100DB">
        <w:t xml:space="preserve">. A continuous burst of fluorescence is </w:t>
      </w:r>
      <w:r w:rsidR="003B3D39">
        <w:t>detected at each waveguide hole and the sequence of fluorescence determined the template DNA sequence.</w:t>
      </w:r>
    </w:p>
    <w:p w:rsidR="003B3D39" w:rsidRDefault="003B3D39" w:rsidP="005E73D7">
      <w:pPr>
        <w:spacing w:line="480" w:lineRule="auto"/>
        <w:jc w:val="both"/>
      </w:pPr>
    </w:p>
    <w:p w:rsidR="00FA10E3" w:rsidRDefault="003B3D39" w:rsidP="005E73D7">
      <w:pPr>
        <w:spacing w:line="480" w:lineRule="auto"/>
        <w:jc w:val="both"/>
      </w:pPr>
      <w:r>
        <w:t xml:space="preserve">The </w:t>
      </w:r>
      <w:r w:rsidR="00FF31BC">
        <w:t xml:space="preserve">test of this </w:t>
      </w:r>
      <w:r>
        <w:t xml:space="preserve">sequencing technology was tested that </w:t>
      </w:r>
      <w:r w:rsidR="00FF31BC">
        <w:t>showed</w:t>
      </w:r>
      <w:r>
        <w:t xml:space="preserve"> only 83%</w:t>
      </w:r>
      <w:r w:rsidR="00FF31BC">
        <w:t xml:space="preserve"> accuracy []</w:t>
      </w:r>
      <w:r>
        <w:t>. A short interval between two consecutive nucleotide incorporation events and binding and releasing of nucleotide in the active site before incorporation to the growing strand are responsible for sequencing errors and thus low accuracy [</w:t>
      </w:r>
      <w:proofErr w:type="spellStart"/>
      <w:r>
        <w:t>Metzker</w:t>
      </w:r>
      <w:proofErr w:type="spellEnd"/>
      <w:r>
        <w:t xml:space="preserve"> 2010]. However, repeated sequencing of same template DNA molecule up to 15 times increases the accuracy to &gt;99.999% [</w:t>
      </w:r>
      <w:proofErr w:type="spellStart"/>
      <w:r>
        <w:t>Eid</w:t>
      </w:r>
      <w:proofErr w:type="spellEnd"/>
      <w:r>
        <w:t xml:space="preserve"> et al 2009] with average read length 964 [</w:t>
      </w:r>
      <w:proofErr w:type="spellStart"/>
      <w:r>
        <w:t>Metzker</w:t>
      </w:r>
      <w:proofErr w:type="spellEnd"/>
      <w:r>
        <w:t xml:space="preserve"> 2010]</w:t>
      </w:r>
      <w:r w:rsidR="00FA10E3">
        <w:t>.</w:t>
      </w:r>
      <w:r w:rsidR="006D5A1F">
        <w:t xml:space="preserve"> The low yield ratio (~30%) of useable DNA polymerase in the waveguide wells is another limitation [</w:t>
      </w:r>
      <w:proofErr w:type="spellStart"/>
      <w:r w:rsidR="006D5A1F">
        <w:t>Korlach</w:t>
      </w:r>
      <w:proofErr w:type="spellEnd"/>
      <w:r w:rsidR="006D5A1F">
        <w:t xml:space="preserve"> et al 2008].</w:t>
      </w:r>
    </w:p>
    <w:p w:rsidR="00FA10E3" w:rsidRDefault="00FA10E3" w:rsidP="005E73D7">
      <w:pPr>
        <w:spacing w:line="480" w:lineRule="auto"/>
        <w:jc w:val="both"/>
      </w:pPr>
    </w:p>
    <w:p w:rsidR="00FA10E3" w:rsidRDefault="00FA10E3" w:rsidP="005E73D7">
      <w:pPr>
        <w:spacing w:line="480" w:lineRule="auto"/>
        <w:jc w:val="both"/>
      </w:pPr>
      <w:r>
        <w:rPr>
          <w:noProof/>
          <w:lang w:eastAsia="en-US"/>
        </w:rPr>
        <w:drawing>
          <wp:inline distT="0" distB="0" distL="0" distR="0">
            <wp:extent cx="5270500" cy="2766194"/>
            <wp:effectExtent l="2540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5270500" cy="2766194"/>
                    </a:xfrm>
                    <a:prstGeom prst="rect">
                      <a:avLst/>
                    </a:prstGeom>
                    <a:noFill/>
                    <a:ln w="9525">
                      <a:noFill/>
                      <a:miter lim="800000"/>
                      <a:headEnd/>
                      <a:tailEnd/>
                    </a:ln>
                  </pic:spPr>
                </pic:pic>
              </a:graphicData>
            </a:graphic>
          </wp:inline>
        </w:drawing>
      </w:r>
    </w:p>
    <w:p w:rsidR="00FF31BC" w:rsidRDefault="00FA10E3" w:rsidP="005E73D7">
      <w:pPr>
        <w:spacing w:line="480" w:lineRule="auto"/>
        <w:jc w:val="both"/>
      </w:pPr>
      <w:r>
        <w:t xml:space="preserve">Figure: Sequencing single DNA </w:t>
      </w:r>
      <w:r w:rsidR="00AC3EE8">
        <w:t xml:space="preserve">molecule </w:t>
      </w:r>
      <w:r>
        <w:t xml:space="preserve">at zero mode waveguide. Source: </w:t>
      </w:r>
      <w:proofErr w:type="spellStart"/>
      <w:r>
        <w:t>Metzker</w:t>
      </w:r>
      <w:proofErr w:type="spellEnd"/>
      <w:r>
        <w:t xml:space="preserve"> 2010</w:t>
      </w:r>
    </w:p>
    <w:p w:rsidR="00FF31BC" w:rsidRDefault="00FF31BC" w:rsidP="005E73D7">
      <w:pPr>
        <w:spacing w:line="480" w:lineRule="auto"/>
        <w:jc w:val="both"/>
      </w:pPr>
    </w:p>
    <w:p w:rsidR="006D5A1F" w:rsidRPr="006D5A1F" w:rsidRDefault="006D5A1F" w:rsidP="005E73D7">
      <w:pPr>
        <w:spacing w:line="480" w:lineRule="auto"/>
        <w:jc w:val="both"/>
        <w:rPr>
          <w:b/>
        </w:rPr>
      </w:pPr>
      <w:r w:rsidRPr="006D5A1F">
        <w:rPr>
          <w:b/>
        </w:rPr>
        <w:t xml:space="preserve">Ion torrent </w:t>
      </w:r>
      <w:r w:rsidR="00FA008C">
        <w:rPr>
          <w:b/>
        </w:rPr>
        <w:t>for DNA sequencing</w:t>
      </w:r>
    </w:p>
    <w:p w:rsidR="006D5A1F" w:rsidRDefault="006D5A1F" w:rsidP="005E73D7">
      <w:pPr>
        <w:spacing w:line="480" w:lineRule="auto"/>
        <w:jc w:val="both"/>
      </w:pPr>
    </w:p>
    <w:p w:rsidR="00B33A58" w:rsidRDefault="00FA008C" w:rsidP="005E73D7">
      <w:pPr>
        <w:spacing w:line="480" w:lineRule="auto"/>
        <w:jc w:val="both"/>
      </w:pPr>
      <w:r>
        <w:t>Ion torrent DNA sequencing is based on the detection of hydrogen ions released by DNA polymerase upon base incorporation in the growing strand. Ion torrent has overcome problem related to imaging technology, electromagnetic intermediates like light emission [</w:t>
      </w:r>
      <w:r w:rsidR="0039463A">
        <w:t>Smith et al 1986</w:t>
      </w:r>
      <w:r>
        <w:t>]</w:t>
      </w:r>
      <w:r w:rsidR="0039463A">
        <w:t xml:space="preserve"> and preparation of specialized labeled nucleotide and reagents for sequencing. Ion torrent has shifted the sequencing chemistry to low cost ubiquitous </w:t>
      </w:r>
      <w:r w:rsidR="00D3103A">
        <w:t>electronic</w:t>
      </w:r>
      <w:r w:rsidR="0039463A">
        <w:t xml:space="preserve"> integrated circuits [</w:t>
      </w:r>
      <w:proofErr w:type="spellStart"/>
      <w:r w:rsidR="0039463A">
        <w:t>Ruthberg</w:t>
      </w:r>
      <w:proofErr w:type="spellEnd"/>
      <w:r w:rsidR="0039463A">
        <w:t xml:space="preserve"> et al 2011]. </w:t>
      </w:r>
      <w:r w:rsidR="00D3103A">
        <w:t>The integrated circuits have ion-sensitive field-effect transistor (ISFET) [</w:t>
      </w:r>
      <w:proofErr w:type="spellStart"/>
      <w:r w:rsidR="002A6942">
        <w:t>Bergveld</w:t>
      </w:r>
      <w:proofErr w:type="spellEnd"/>
      <w:r w:rsidR="002A6942">
        <w:t xml:space="preserve"> 1970, </w:t>
      </w:r>
      <w:r w:rsidR="004955AE">
        <w:t>2003</w:t>
      </w:r>
      <w:r w:rsidR="00D3103A">
        <w:t>]</w:t>
      </w:r>
      <w:r w:rsidR="004955AE">
        <w:t xml:space="preserve"> that is sensitive to hydrogen ions and compatible to CMOS processors [</w:t>
      </w:r>
      <w:proofErr w:type="spellStart"/>
      <w:r w:rsidR="004955AE">
        <w:t>Mausells</w:t>
      </w:r>
      <w:proofErr w:type="spellEnd"/>
      <w:r w:rsidR="004955AE">
        <w:t xml:space="preserve"> et al 1999, </w:t>
      </w:r>
      <w:proofErr w:type="spellStart"/>
      <w:r w:rsidR="00901AEE">
        <w:t>Jakobson</w:t>
      </w:r>
      <w:proofErr w:type="spellEnd"/>
      <w:r w:rsidR="00901AEE">
        <w:t xml:space="preserve"> et al 2002, </w:t>
      </w:r>
      <w:proofErr w:type="spellStart"/>
      <w:r w:rsidR="004955AE">
        <w:t>Milgrew</w:t>
      </w:r>
      <w:proofErr w:type="spellEnd"/>
      <w:r w:rsidR="004955AE">
        <w:t xml:space="preserve"> et al 2003].</w:t>
      </w:r>
      <w:r w:rsidR="00D3103A">
        <w:t xml:space="preserve"> </w:t>
      </w:r>
      <w:r w:rsidR="00B33A58">
        <w:t>The circuit has a large array of sensor elements, each with a single floating gate connected to an underlying ISFET. Therefore, the heart of ion torrent sequencing is CMOS integrate circuit.</w:t>
      </w:r>
    </w:p>
    <w:p w:rsidR="00BC38C6" w:rsidRDefault="00BC38C6" w:rsidP="005E73D7">
      <w:pPr>
        <w:spacing w:line="480" w:lineRule="auto"/>
        <w:jc w:val="both"/>
      </w:pPr>
    </w:p>
    <w:p w:rsidR="00B17B03" w:rsidRDefault="00BC38C6" w:rsidP="005E73D7">
      <w:pPr>
        <w:spacing w:line="480" w:lineRule="auto"/>
        <w:jc w:val="both"/>
      </w:pPr>
      <w:r>
        <w:t>Sequencing reactions are confined in a 3.5-</w:t>
      </w:r>
      <w:r>
        <w:rPr>
          <w:rStyle w:val="mb"/>
        </w:rPr>
        <w:t>μ</w:t>
      </w:r>
      <w:r>
        <w:t>m-diameter well formed by adding a 3-</w:t>
      </w:r>
      <w:r>
        <w:rPr>
          <w:rStyle w:val="mb"/>
        </w:rPr>
        <w:t>μ</w:t>
      </w:r>
      <w:r>
        <w:t xml:space="preserve">m-thick dielectric layer over the electronics and imprinted to the sensor plate. A tantalum oxide layer on the sensor plate detects the hydrogen ion. The semiconductor </w:t>
      </w:r>
      <w:r w:rsidR="00B17B03">
        <w:t>electronics connected to sensor array carries the sequencing information at high speed to the electronic reader board. A microprocessor on the board processes the incoming signal form sensor array [</w:t>
      </w:r>
      <w:proofErr w:type="spellStart"/>
      <w:r w:rsidR="00B17B03">
        <w:t>Ruthberg</w:t>
      </w:r>
      <w:proofErr w:type="spellEnd"/>
      <w:r w:rsidR="00B17B03">
        <w:t xml:space="preserve"> et al 2011].</w:t>
      </w:r>
    </w:p>
    <w:p w:rsidR="00B17B03" w:rsidRDefault="00B17B03" w:rsidP="005E73D7">
      <w:pPr>
        <w:spacing w:line="480" w:lineRule="auto"/>
        <w:jc w:val="both"/>
      </w:pPr>
    </w:p>
    <w:p w:rsidR="00B33A58" w:rsidRDefault="00B17B03" w:rsidP="005E73D7">
      <w:pPr>
        <w:spacing w:line="480" w:lineRule="auto"/>
        <w:jc w:val="both"/>
      </w:pPr>
      <w:r>
        <w:t>DNA sequencing step including fragmenting the input DNA</w:t>
      </w:r>
      <w:r w:rsidR="00364DA7">
        <w:t xml:space="preserve">, </w:t>
      </w:r>
      <w:proofErr w:type="spellStart"/>
      <w:r w:rsidR="00364DA7">
        <w:t>ligating</w:t>
      </w:r>
      <w:proofErr w:type="spellEnd"/>
      <w:r w:rsidR="00364DA7">
        <w:t xml:space="preserve"> the DNA fragments to </w:t>
      </w:r>
      <w:proofErr w:type="spellStart"/>
      <w:r w:rsidR="00364DA7">
        <w:t>ligators</w:t>
      </w:r>
      <w:proofErr w:type="spellEnd"/>
      <w:r w:rsidR="00364DA7">
        <w:t xml:space="preserve"> and clonally amplifying the DNA onto</w:t>
      </w:r>
      <w:r w:rsidR="001D74C9">
        <w:t xml:space="preserve"> </w:t>
      </w:r>
      <w:proofErr w:type="gramStart"/>
      <w:r w:rsidR="001D74C9">
        <w:t>2</w:t>
      </w:r>
      <w:r w:rsidR="001D74C9">
        <w:rPr>
          <w:rStyle w:val="mb"/>
        </w:rPr>
        <w:t> </w:t>
      </w:r>
      <w:proofErr w:type="spellStart"/>
      <w:r w:rsidR="001D74C9">
        <w:rPr>
          <w:rStyle w:val="mb"/>
        </w:rPr>
        <w:t>μ</w:t>
      </w:r>
      <w:r w:rsidR="001D74C9">
        <w:t>m</w:t>
      </w:r>
      <w:proofErr w:type="spellEnd"/>
      <w:proofErr w:type="gramEnd"/>
      <w:r w:rsidR="001D74C9">
        <w:t xml:space="preserve"> </w:t>
      </w:r>
      <w:proofErr w:type="spellStart"/>
      <w:r w:rsidR="001D74C9">
        <w:t>acrylamide</w:t>
      </w:r>
      <w:proofErr w:type="spellEnd"/>
      <w:r w:rsidR="001D74C9">
        <w:t xml:space="preserve"> bead</w:t>
      </w:r>
      <w:r w:rsidR="00364DA7">
        <w:t xml:space="preserve">. </w:t>
      </w:r>
      <w:r w:rsidR="001D74C9">
        <w:t xml:space="preserve">The amplification allows sensor well to achieve a high signal-to-noise ratio required for accurately detect the number of hydrogen ions releases. </w:t>
      </w:r>
      <w:r w:rsidR="00364DA7">
        <w:t xml:space="preserve">Beads with amplified DNA are selected by magnetic bead based process. Sequencing primers and polymerase are added to the template DNA and loaded on to the </w:t>
      </w:r>
      <w:r w:rsidR="001D74C9">
        <w:t>chip. The chip is centrifuged such that each sensor well contains only one bead as well depth is chosen to accommodate only a bead.</w:t>
      </w:r>
    </w:p>
    <w:p w:rsidR="00B17B03" w:rsidRDefault="00B17B03" w:rsidP="005E73D7">
      <w:pPr>
        <w:spacing w:line="480" w:lineRule="auto"/>
        <w:jc w:val="both"/>
      </w:pPr>
    </w:p>
    <w:p w:rsidR="00A33581" w:rsidRDefault="00AF6E27" w:rsidP="005E73D7">
      <w:pPr>
        <w:spacing w:line="480" w:lineRule="auto"/>
        <w:jc w:val="both"/>
      </w:pPr>
      <w:r>
        <w:t>During sequenc</w:t>
      </w:r>
      <w:r w:rsidR="000C044D">
        <w:t>ing, fluidic system controls</w:t>
      </w:r>
      <w:r>
        <w:t xml:space="preserve"> all four differently labeled nucleotides </w:t>
      </w:r>
      <w:r w:rsidR="000C044D">
        <w:t xml:space="preserve">in a stepwise fashion one at a time. The base is added by the polymerase, if it is complementary to the base in the template strand. DNA polymerase adds go on adding if the template has </w:t>
      </w:r>
      <w:proofErr w:type="spellStart"/>
      <w:r w:rsidR="000C044D">
        <w:t>homopolymer</w:t>
      </w:r>
      <w:proofErr w:type="spellEnd"/>
      <w:r w:rsidR="000C044D">
        <w:t xml:space="preserve"> sequence. Every nucleotide incorporated gets </w:t>
      </w:r>
      <w:proofErr w:type="spellStart"/>
      <w:r w:rsidR="000C044D">
        <w:t>hydrolysed</w:t>
      </w:r>
      <w:proofErr w:type="spellEnd"/>
      <w:r w:rsidR="000C044D">
        <w:t>, releasing a single proton. Protons cause shift in the pH of the surrounding solution (0.2 pH change per single proton) proportional to the number of nucleotides incorporated in that flow.</w:t>
      </w:r>
      <w:r w:rsidR="00E45264">
        <w:t xml:space="preserve"> This change in pH is detected by sensor at the bottom of each well, converted to a voltage and digitalized by semi conductor integrated circuits. Signal processing </w:t>
      </w:r>
      <w:proofErr w:type="spellStart"/>
      <w:r w:rsidR="00E45264">
        <w:t>softwares</w:t>
      </w:r>
      <w:proofErr w:type="spellEnd"/>
      <w:r w:rsidR="00E45264">
        <w:t xml:space="preserve"> are used to convert the data for measurement of incorporation in that flow using a physical model. </w:t>
      </w:r>
      <w:r w:rsidR="00A33581">
        <w:t xml:space="preserve">The model considers nucleotide diffusion rate, polymerase rate and buffer </w:t>
      </w:r>
      <w:proofErr w:type="spellStart"/>
      <w:r w:rsidR="00A33581">
        <w:t>effectes</w:t>
      </w:r>
      <w:proofErr w:type="spellEnd"/>
      <w:r w:rsidR="00A33581">
        <w:t xml:space="preserve">. A base calling software takes account of all the signals change and corrected base calls for each flow in each well generating a sequence from each well. </w:t>
      </w:r>
      <w:r w:rsidR="00E45264">
        <w:t>All this processes takes up to 4 seconds. The unincorporated nucleotides are washed off for next nucleotide flow. Washing off does not involve any</w:t>
      </w:r>
      <w:r w:rsidR="00A33581">
        <w:t xml:space="preserve"> enzymatic reagents as the </w:t>
      </w:r>
      <w:proofErr w:type="spellStart"/>
      <w:r w:rsidR="00A33581">
        <w:t>nano</w:t>
      </w:r>
      <w:proofErr w:type="spellEnd"/>
      <w:r w:rsidR="00A33581">
        <w:t>-sized wells allow</w:t>
      </w:r>
      <w:r w:rsidR="00E45264">
        <w:t xml:space="preserve"> diffusion in and out in 1/10</w:t>
      </w:r>
      <w:r w:rsidR="00E45264" w:rsidRPr="00E45264">
        <w:rPr>
          <w:vertAlign w:val="superscript"/>
        </w:rPr>
        <w:t>th</w:t>
      </w:r>
      <w:r w:rsidR="00A33581">
        <w:t xml:space="preserve"> seconds.</w:t>
      </w:r>
    </w:p>
    <w:p w:rsidR="00A33581" w:rsidRDefault="00A33581" w:rsidP="005E73D7">
      <w:pPr>
        <w:spacing w:line="480" w:lineRule="auto"/>
        <w:jc w:val="both"/>
      </w:pPr>
    </w:p>
    <w:p w:rsidR="00A33581" w:rsidRDefault="00A33581" w:rsidP="005E73D7">
      <w:pPr>
        <w:spacing w:line="480" w:lineRule="auto"/>
        <w:jc w:val="both"/>
      </w:pPr>
      <w:r>
        <w:t xml:space="preserve">Each sequence read is quality filtered using two signal-based filters, removing low accuracy reads. </w:t>
      </w:r>
      <w:r w:rsidR="0070164E">
        <w:t xml:space="preserve">Lastly, each base in the quality passed reads is assigned a quality value using </w:t>
      </w:r>
      <w:proofErr w:type="spellStart"/>
      <w:r w:rsidR="0070164E">
        <w:t>Phred</w:t>
      </w:r>
      <w:proofErr w:type="spellEnd"/>
      <w:r w:rsidR="0070164E">
        <w:t xml:space="preserve"> method [Ewing and Green 1998]. </w:t>
      </w:r>
    </w:p>
    <w:p w:rsidR="0070164E" w:rsidRDefault="0070164E" w:rsidP="005E73D7">
      <w:pPr>
        <w:spacing w:line="480" w:lineRule="auto"/>
        <w:jc w:val="both"/>
      </w:pPr>
    </w:p>
    <w:p w:rsidR="009B4790" w:rsidRDefault="0070164E" w:rsidP="005E73D7">
      <w:pPr>
        <w:spacing w:line="480" w:lineRule="auto"/>
        <w:jc w:val="both"/>
      </w:pPr>
      <w:r>
        <w:t xml:space="preserve">Ion torrent DNA sequencing is also limited by </w:t>
      </w:r>
      <w:proofErr w:type="spellStart"/>
      <w:r>
        <w:t>homopolymer</w:t>
      </w:r>
      <w:proofErr w:type="spellEnd"/>
      <w:r w:rsidR="00836F50">
        <w:t xml:space="preserve">. The quality of bases decreases sharply when the read length goes over 50 bases. The </w:t>
      </w:r>
      <w:proofErr w:type="spellStart"/>
      <w:r w:rsidR="00836F50">
        <w:t>mappable</w:t>
      </w:r>
      <w:proofErr w:type="spellEnd"/>
      <w:r w:rsidR="00836F50">
        <w:t xml:space="preserve"> reads percentage is also low. Factors like incomplete loading of beads to chip and poor clonal DNA amplification leads to poor sequencing error.</w:t>
      </w:r>
    </w:p>
    <w:p w:rsidR="009B4790" w:rsidRDefault="009B4790" w:rsidP="005E73D7">
      <w:pPr>
        <w:spacing w:line="480" w:lineRule="auto"/>
        <w:jc w:val="both"/>
      </w:pPr>
    </w:p>
    <w:p w:rsidR="00A33581" w:rsidRDefault="00A33581" w:rsidP="005E73D7">
      <w:pPr>
        <w:spacing w:line="480" w:lineRule="auto"/>
        <w:jc w:val="both"/>
      </w:pPr>
    </w:p>
    <w:p w:rsidR="0076623F" w:rsidRDefault="0076623F" w:rsidP="005E73D7">
      <w:pPr>
        <w:spacing w:line="480" w:lineRule="auto"/>
        <w:jc w:val="both"/>
      </w:pPr>
      <w:r w:rsidRPr="0076623F">
        <w:rPr>
          <w:noProof/>
          <w:lang w:eastAsia="en-US"/>
        </w:rPr>
        <w:drawing>
          <wp:inline distT="0" distB="0" distL="0" distR="0">
            <wp:extent cx="5270500" cy="1816004"/>
            <wp:effectExtent l="25400" t="0" r="0" b="0"/>
            <wp:docPr id="20" name="P 7" descr="nature10242-f1"/>
            <wp:cNvGraphicFramePr/>
            <a:graphic xmlns:a="http://schemas.openxmlformats.org/drawingml/2006/main">
              <a:graphicData uri="http://schemas.openxmlformats.org/drawingml/2006/picture">
                <pic:pic xmlns:pic="http://schemas.openxmlformats.org/drawingml/2006/picture">
                  <pic:nvPicPr>
                    <pic:cNvPr id="0" name="Picture 141" descr="nature10242-f1"/>
                    <pic:cNvPicPr>
                      <a:picLocks noChangeAspect="1" noChangeArrowheads="1"/>
                    </pic:cNvPicPr>
                  </pic:nvPicPr>
                  <pic:blipFill>
                    <a:blip r:embed="rId39"/>
                    <a:srcRect/>
                    <a:stretch>
                      <a:fillRect/>
                    </a:stretch>
                  </pic:blipFill>
                  <pic:spPr bwMode="auto">
                    <a:xfrm>
                      <a:off x="0" y="0"/>
                      <a:ext cx="5270500" cy="1816004"/>
                    </a:xfrm>
                    <a:prstGeom prst="rect">
                      <a:avLst/>
                    </a:prstGeom>
                    <a:noFill/>
                  </pic:spPr>
                </pic:pic>
              </a:graphicData>
            </a:graphic>
          </wp:inline>
        </w:drawing>
      </w:r>
    </w:p>
    <w:p w:rsidR="0076623F" w:rsidRDefault="0076623F" w:rsidP="005E73D7">
      <w:pPr>
        <w:spacing w:line="480" w:lineRule="auto"/>
        <w:jc w:val="both"/>
      </w:pPr>
    </w:p>
    <w:p w:rsidR="0076623F" w:rsidRDefault="0076623F" w:rsidP="005E73D7">
      <w:pPr>
        <w:spacing w:line="480" w:lineRule="auto"/>
        <w:jc w:val="both"/>
      </w:pPr>
      <w:r>
        <w:t>Figure: Ion torrent a) Sensor b) Well and c) chip architecture</w:t>
      </w:r>
    </w:p>
    <w:p w:rsidR="0076623F" w:rsidRDefault="0076623F" w:rsidP="005E73D7">
      <w:pPr>
        <w:spacing w:line="480" w:lineRule="auto"/>
        <w:jc w:val="both"/>
      </w:pPr>
      <w:proofErr w:type="gramStart"/>
      <w:r>
        <w:t>Source :</w:t>
      </w:r>
      <w:proofErr w:type="gramEnd"/>
      <w:r>
        <w:t xml:space="preserve"> </w:t>
      </w:r>
      <w:r w:rsidRPr="0076623F">
        <w:t xml:space="preserve">JM Rothberg </w:t>
      </w:r>
      <w:r w:rsidRPr="0076623F">
        <w:rPr>
          <w:i/>
          <w:iCs/>
        </w:rPr>
        <w:t>et al.</w:t>
      </w:r>
      <w:r w:rsidRPr="0076623F">
        <w:t xml:space="preserve"> </w:t>
      </w:r>
      <w:r w:rsidRPr="0076623F">
        <w:rPr>
          <w:i/>
          <w:iCs/>
        </w:rPr>
        <w:t>Nature</w:t>
      </w:r>
      <w:r w:rsidRPr="0076623F">
        <w:t xml:space="preserve"> </w:t>
      </w:r>
      <w:r w:rsidRPr="0076623F">
        <w:rPr>
          <w:b/>
          <w:bCs/>
        </w:rPr>
        <w:t>475</w:t>
      </w:r>
      <w:r w:rsidRPr="0076623F">
        <w:t>, 348-352 (2011)</w:t>
      </w:r>
    </w:p>
    <w:p w:rsidR="00A61FF1" w:rsidRDefault="00A61FF1" w:rsidP="00A61FF1">
      <w:pPr>
        <w:spacing w:line="480" w:lineRule="auto"/>
        <w:jc w:val="both"/>
        <w:rPr>
          <w:b/>
        </w:rPr>
      </w:pPr>
    </w:p>
    <w:p w:rsidR="00A61FF1" w:rsidRDefault="00A61FF1" w:rsidP="00A61FF1">
      <w:pPr>
        <w:spacing w:line="480" w:lineRule="auto"/>
        <w:jc w:val="both"/>
        <w:rPr>
          <w:b/>
        </w:rPr>
      </w:pPr>
      <w:r w:rsidRPr="00FC4922">
        <w:rPr>
          <w:b/>
        </w:rPr>
        <w:t>Nanopore Technology</w:t>
      </w:r>
    </w:p>
    <w:p w:rsidR="003D4619" w:rsidRDefault="007E273F" w:rsidP="005E73D7">
      <w:pPr>
        <w:spacing w:line="480" w:lineRule="auto"/>
        <w:jc w:val="both"/>
      </w:pPr>
      <w:r>
        <w:rPr>
          <w:noProof/>
          <w:lang w:eastAsia="en-US"/>
        </w:rPr>
        <w:drawing>
          <wp:inline distT="0" distB="0" distL="0" distR="0">
            <wp:extent cx="4872224" cy="6101080"/>
            <wp:effectExtent l="25400" t="0" r="4576" b="0"/>
            <wp:docPr id="21" name="Picture 11" descr="ull-size image (169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ll-size image (169 K)"/>
                    <pic:cNvPicPr>
                      <a:picLocks noChangeAspect="1" noChangeArrowheads="1"/>
                    </pic:cNvPicPr>
                  </pic:nvPicPr>
                  <pic:blipFill>
                    <a:blip r:embed="rId40"/>
                    <a:srcRect/>
                    <a:stretch>
                      <a:fillRect/>
                    </a:stretch>
                  </pic:blipFill>
                  <pic:spPr bwMode="auto">
                    <a:xfrm>
                      <a:off x="0" y="0"/>
                      <a:ext cx="4875290" cy="6104919"/>
                    </a:xfrm>
                    <a:prstGeom prst="rect">
                      <a:avLst/>
                    </a:prstGeom>
                    <a:noFill/>
                    <a:ln w="9525">
                      <a:noFill/>
                      <a:miter lim="800000"/>
                      <a:headEnd/>
                      <a:tailEnd/>
                    </a:ln>
                  </pic:spPr>
                </pic:pic>
              </a:graphicData>
            </a:graphic>
          </wp:inline>
        </w:drawing>
      </w:r>
    </w:p>
    <w:p w:rsidR="00BA2D30" w:rsidRPr="00BA2D30" w:rsidRDefault="00A61FF1" w:rsidP="00BA2D30">
      <w:pPr>
        <w:pStyle w:val="Heading1"/>
        <w:spacing w:before="2" w:after="2" w:line="480" w:lineRule="auto"/>
        <w:jc w:val="both"/>
        <w:rPr>
          <w:rFonts w:asciiTheme="minorHAnsi" w:eastAsiaTheme="minorHAnsi" w:hAnsiTheme="minorHAnsi" w:cstheme="minorBidi"/>
          <w:b w:val="0"/>
          <w:bCs w:val="0"/>
          <w:color w:val="auto"/>
          <w:sz w:val="24"/>
          <w:szCs w:val="24"/>
        </w:rPr>
      </w:pPr>
      <w:r w:rsidRPr="00BA2D30">
        <w:rPr>
          <w:rFonts w:asciiTheme="minorHAnsi" w:eastAsiaTheme="minorHAnsi" w:hAnsiTheme="minorHAnsi" w:cstheme="minorBidi"/>
          <w:b w:val="0"/>
          <w:bCs w:val="0"/>
          <w:color w:val="auto"/>
          <w:sz w:val="24"/>
          <w:szCs w:val="24"/>
        </w:rPr>
        <w:t>Figure: Systematic representation of a gen</w:t>
      </w:r>
      <w:r w:rsidR="00BA2D30" w:rsidRPr="00BA2D30">
        <w:rPr>
          <w:rFonts w:asciiTheme="minorHAnsi" w:eastAsiaTheme="minorHAnsi" w:hAnsiTheme="minorHAnsi" w:cstheme="minorBidi"/>
          <w:b w:val="0"/>
          <w:bCs w:val="0"/>
          <w:color w:val="auto"/>
          <w:sz w:val="24"/>
          <w:szCs w:val="24"/>
        </w:rPr>
        <w:t xml:space="preserve">eral nanopore sequencing method. A) Membrane surface with </w:t>
      </w:r>
      <w:proofErr w:type="spellStart"/>
      <w:r w:rsidR="00BA2D30" w:rsidRPr="00BA2D30">
        <w:rPr>
          <w:rFonts w:asciiTheme="minorHAnsi" w:eastAsiaTheme="minorHAnsi" w:hAnsiTheme="minorHAnsi" w:cstheme="minorBidi"/>
          <w:b w:val="0"/>
          <w:bCs w:val="0"/>
          <w:color w:val="auto"/>
          <w:sz w:val="24"/>
          <w:szCs w:val="24"/>
        </w:rPr>
        <w:t>nanopores</w:t>
      </w:r>
      <w:proofErr w:type="spellEnd"/>
      <w:r w:rsidR="00BA2D30" w:rsidRPr="00BA2D30">
        <w:rPr>
          <w:rFonts w:asciiTheme="minorHAnsi" w:eastAsiaTheme="minorHAnsi" w:hAnsiTheme="minorHAnsi" w:cstheme="minorBidi"/>
          <w:b w:val="0"/>
          <w:bCs w:val="0"/>
          <w:color w:val="auto"/>
          <w:sz w:val="24"/>
          <w:szCs w:val="24"/>
        </w:rPr>
        <w:t xml:space="preserve"> B) DNA transiently passing through a nanopore C) peaks showing nucleotide base detection in DNA D) A graph showing change in current alteration when DNA pass through nanopore E) A hypothetical read out graph showing DNA sequence. Source: Gupta 2008, Single-molecule DNA sequencing technologies for future genomics research, Trends in Biotechnology, </w:t>
      </w:r>
      <w:proofErr w:type="spellStart"/>
      <w:r w:rsidR="00BA2D30" w:rsidRPr="00BA2D30">
        <w:rPr>
          <w:rFonts w:asciiTheme="minorHAnsi" w:eastAsiaTheme="minorHAnsi" w:hAnsiTheme="minorHAnsi" w:cstheme="minorBidi"/>
          <w:b w:val="0"/>
          <w:bCs w:val="0"/>
          <w:color w:val="auto"/>
          <w:sz w:val="24"/>
          <w:szCs w:val="24"/>
        </w:rPr>
        <w:t>vol</w:t>
      </w:r>
      <w:proofErr w:type="spellEnd"/>
      <w:r w:rsidR="00BA2D30" w:rsidRPr="00BA2D30">
        <w:rPr>
          <w:rFonts w:asciiTheme="minorHAnsi" w:eastAsiaTheme="minorHAnsi" w:hAnsiTheme="minorHAnsi" w:cstheme="minorBidi"/>
          <w:b w:val="0"/>
          <w:bCs w:val="0"/>
          <w:color w:val="auto"/>
          <w:sz w:val="24"/>
          <w:szCs w:val="24"/>
        </w:rPr>
        <w:t xml:space="preserve"> 26 (11)</w:t>
      </w:r>
    </w:p>
    <w:p w:rsidR="007E273F" w:rsidRDefault="007E273F" w:rsidP="005E73D7">
      <w:pPr>
        <w:spacing w:line="480" w:lineRule="auto"/>
        <w:jc w:val="both"/>
      </w:pPr>
    </w:p>
    <w:p w:rsidR="007E273F" w:rsidRDefault="007E273F" w:rsidP="005E73D7">
      <w:pPr>
        <w:spacing w:line="480" w:lineRule="auto"/>
        <w:jc w:val="both"/>
      </w:pPr>
      <w:r>
        <w:t xml:space="preserve">In 1989, David </w:t>
      </w:r>
      <w:proofErr w:type="spellStart"/>
      <w:r>
        <w:t>Deamer</w:t>
      </w:r>
      <w:proofErr w:type="spellEnd"/>
      <w:r>
        <w:t xml:space="preserve"> from University of California (Santa Cruz, CA, USA) had first produced the idea of nanopore sequencing. </w:t>
      </w:r>
      <w:r w:rsidR="00B942DD">
        <w:t>The idea is developed from tr</w:t>
      </w:r>
      <w:r>
        <w:t>anslocation of biopolymer in some natural events like HIV virus injecting its RNA through pores of 1-10 nm size</w:t>
      </w:r>
      <w:r w:rsidR="00B942DD">
        <w:t>.</w:t>
      </w:r>
      <w:r>
        <w:t xml:space="preserve"> </w:t>
      </w:r>
      <w:r w:rsidR="00B942DD">
        <w:t>The technique is based on transition of a polynucleotide molecule through a hole of few nanometers size and detecting the bases by their effect on change in electric current [</w:t>
      </w:r>
      <w:proofErr w:type="spellStart"/>
      <w:r w:rsidR="003F74E8">
        <w:t>Kasianowicz</w:t>
      </w:r>
      <w:proofErr w:type="spellEnd"/>
      <w:r w:rsidR="003F74E8">
        <w:t xml:space="preserve"> et al 1996, </w:t>
      </w:r>
      <w:proofErr w:type="spellStart"/>
      <w:r w:rsidR="003F74E8">
        <w:t>Howorka</w:t>
      </w:r>
      <w:proofErr w:type="spellEnd"/>
      <w:r w:rsidR="003F74E8">
        <w:t xml:space="preserve">, </w:t>
      </w:r>
      <w:proofErr w:type="spellStart"/>
      <w:r w:rsidR="003F74E8">
        <w:t>Cheley</w:t>
      </w:r>
      <w:proofErr w:type="spellEnd"/>
      <w:r w:rsidR="003F74E8">
        <w:t xml:space="preserve"> and </w:t>
      </w:r>
      <w:proofErr w:type="spellStart"/>
      <w:r w:rsidR="003F74E8">
        <w:t>Bayley</w:t>
      </w:r>
      <w:proofErr w:type="spellEnd"/>
      <w:r w:rsidR="003F74E8">
        <w:t xml:space="preserve"> 2001</w:t>
      </w:r>
      <w:r w:rsidR="00B942DD">
        <w:t xml:space="preserve">]. </w:t>
      </w:r>
      <w:proofErr w:type="spellStart"/>
      <w:r>
        <w:t>Kasianowicz</w:t>
      </w:r>
      <w:proofErr w:type="spellEnd"/>
      <w:r>
        <w:t xml:space="preserve"> et al 1996 first studied this</w:t>
      </w:r>
      <w:r w:rsidR="00B942DD">
        <w:t xml:space="preserve"> in vitro</w:t>
      </w:r>
      <w:r>
        <w:t xml:space="preserve"> using a α-</w:t>
      </w:r>
      <w:proofErr w:type="spellStart"/>
      <w:r>
        <w:t>hemolysin</w:t>
      </w:r>
      <w:proofErr w:type="spellEnd"/>
      <w:r>
        <w:t xml:space="preserve"> pore of few nanometer diameters in a lipid bilayer membrane. A current is applied across the lipid membra</w:t>
      </w:r>
      <w:r w:rsidR="009E4BF6">
        <w:t xml:space="preserve">ne. Negatively charged </w:t>
      </w:r>
      <w:r>
        <w:t>DNA or RNA can traverse through the nanop</w:t>
      </w:r>
      <w:r w:rsidR="009E4BF6">
        <w:t>o</w:t>
      </w:r>
      <w:r>
        <w:t>re to the opposit</w:t>
      </w:r>
      <w:r w:rsidR="009E4BF6">
        <w:t xml:space="preserve">e side with positive charge. Double stranded </w:t>
      </w:r>
      <w:r>
        <w:t>DNA</w:t>
      </w:r>
      <w:r w:rsidR="005A10E6">
        <w:t xml:space="preserve"> [</w:t>
      </w:r>
      <w:proofErr w:type="spellStart"/>
      <w:r w:rsidR="005A10E6">
        <w:t>Fologea</w:t>
      </w:r>
      <w:proofErr w:type="spellEnd"/>
      <w:r w:rsidR="005A10E6">
        <w:t xml:space="preserve"> et al 2005]</w:t>
      </w:r>
      <w:r>
        <w:t xml:space="preserve"> </w:t>
      </w:r>
      <w:r w:rsidR="005A10E6">
        <w:t xml:space="preserve">or </w:t>
      </w:r>
      <w:proofErr w:type="spellStart"/>
      <w:r w:rsidR="005A10E6">
        <w:t>ssDNA</w:t>
      </w:r>
      <w:proofErr w:type="spellEnd"/>
      <w:r w:rsidR="005A10E6">
        <w:t xml:space="preserve"> [Keyser et al 2006] </w:t>
      </w:r>
      <w:r>
        <w:t xml:space="preserve">can </w:t>
      </w:r>
      <w:proofErr w:type="spellStart"/>
      <w:r>
        <w:t>translocate</w:t>
      </w:r>
      <w:proofErr w:type="spellEnd"/>
      <w:r>
        <w:t xml:space="preserve"> </w:t>
      </w:r>
      <w:r w:rsidR="005A10E6">
        <w:t>through a solid-state nanopore;</w:t>
      </w:r>
      <w:r w:rsidR="00750DA0">
        <w:t xml:space="preserve"> </w:t>
      </w:r>
      <w:r w:rsidR="009E4BF6">
        <w:t xml:space="preserve">and </w:t>
      </w:r>
      <w:proofErr w:type="spellStart"/>
      <w:r w:rsidR="009E4BF6">
        <w:t>ssDNA</w:t>
      </w:r>
      <w:proofErr w:type="spellEnd"/>
      <w:r w:rsidR="009E4BF6">
        <w:t xml:space="preserve"> </w:t>
      </w:r>
      <w:r w:rsidR="005A10E6">
        <w:t>or</w:t>
      </w:r>
      <w:r w:rsidR="009E4BF6">
        <w:t xml:space="preserve"> RNA can pass through </w:t>
      </w:r>
      <w:r>
        <w:t xml:space="preserve">biological </w:t>
      </w:r>
      <w:r w:rsidR="009E4BF6">
        <w:t>protein nanopore [Storm et al 20</w:t>
      </w:r>
      <w:r>
        <w:t>05]. This translocation event through nanopore brings change in the electr</w:t>
      </w:r>
      <w:r w:rsidR="009E4BF6">
        <w:t>ical conductance of the membran</w:t>
      </w:r>
      <w:r>
        <w:t xml:space="preserve">e </w:t>
      </w:r>
      <w:r w:rsidR="002C4450">
        <w:t>[</w:t>
      </w:r>
      <w:proofErr w:type="spellStart"/>
      <w:r w:rsidR="00274CDB">
        <w:t>Vestgarden</w:t>
      </w:r>
      <w:proofErr w:type="spellEnd"/>
      <w:r w:rsidR="00274CDB">
        <w:t xml:space="preserve"> et al 2008] </w:t>
      </w:r>
      <w:r>
        <w:t xml:space="preserve">at the range of </w:t>
      </w:r>
      <w:proofErr w:type="spellStart"/>
      <w:r>
        <w:t>picoamperes</w:t>
      </w:r>
      <w:proofErr w:type="spellEnd"/>
      <w:r>
        <w:t xml:space="preserve"> (</w:t>
      </w:r>
      <w:proofErr w:type="spellStart"/>
      <w:r>
        <w:t>pA</w:t>
      </w:r>
      <w:proofErr w:type="spellEnd"/>
      <w:r>
        <w:t>), measured using electric circuit</w:t>
      </w:r>
      <w:r w:rsidR="001735F9">
        <w:t xml:space="preserve"> [Friedman et al 2005]</w:t>
      </w:r>
      <w:r>
        <w:t>. Different nucleotide</w:t>
      </w:r>
      <w:r w:rsidR="001735F9">
        <w:t>s</w:t>
      </w:r>
      <w:r>
        <w:t xml:space="preserve"> change magnitude of electrical conductance at different </w:t>
      </w:r>
      <w:proofErr w:type="spellStart"/>
      <w:r>
        <w:t>pA</w:t>
      </w:r>
      <w:proofErr w:type="spellEnd"/>
      <w:r>
        <w:t xml:space="preserve"> </w:t>
      </w:r>
      <w:r w:rsidR="004B6561">
        <w:t>[</w:t>
      </w:r>
      <w:proofErr w:type="spellStart"/>
      <w:r w:rsidR="004B6561">
        <w:t>Venkatesan</w:t>
      </w:r>
      <w:proofErr w:type="spellEnd"/>
      <w:r w:rsidR="004B6561">
        <w:t xml:space="preserve"> and </w:t>
      </w:r>
      <w:proofErr w:type="spellStart"/>
      <w:r w:rsidR="004B6561">
        <w:t>Bashir</w:t>
      </w:r>
      <w:proofErr w:type="spellEnd"/>
      <w:r w:rsidR="004B6561">
        <w:t xml:space="preserve"> 2011] (Figure)</w:t>
      </w:r>
      <w:r>
        <w:t>. This nanopore technology approach is able to distinguish DNA of similar length, DNA regions with difference in GC</w:t>
      </w:r>
      <w:proofErr w:type="gramStart"/>
      <w:r>
        <w:t>:AT</w:t>
      </w:r>
      <w:proofErr w:type="gramEnd"/>
      <w:r>
        <w:t xml:space="preserve"> ratio and nucleotide sequence of DNA [Rhee a</w:t>
      </w:r>
      <w:r w:rsidR="00BE5777">
        <w:t>nd Burns 2006, Ryan et al 2007]. Despite huge ongoing researches, this technology is at the initial proof of concept stage and in the estimated to be commercialized in near future [Gupta 2008].</w:t>
      </w:r>
      <w:r w:rsidR="002C4450">
        <w:t xml:space="preserve"> </w:t>
      </w:r>
      <w:r w:rsidR="009E4BF6">
        <w:t>Research on biological nanopore</w:t>
      </w:r>
      <w:r w:rsidR="0015172F">
        <w:t xml:space="preserve"> like alpha </w:t>
      </w:r>
      <w:proofErr w:type="spellStart"/>
      <w:r w:rsidR="00DC1651">
        <w:t>h</w:t>
      </w:r>
      <w:r w:rsidR="009E4BF6">
        <w:t>emolysin</w:t>
      </w:r>
      <w:proofErr w:type="spellEnd"/>
      <w:r w:rsidR="009E4BF6">
        <w:t xml:space="preserve"> and synthetic nanopore like carbon </w:t>
      </w:r>
      <w:proofErr w:type="spellStart"/>
      <w:r w:rsidR="009E4BF6">
        <w:t>nanotube</w:t>
      </w:r>
      <w:proofErr w:type="spellEnd"/>
      <w:r w:rsidR="00DC1651">
        <w:t xml:space="preserve"> [Lu et al 2004, </w:t>
      </w:r>
      <w:proofErr w:type="spellStart"/>
      <w:r w:rsidR="00FE6382">
        <w:t>Fologea</w:t>
      </w:r>
      <w:proofErr w:type="spellEnd"/>
      <w:r w:rsidR="00FE6382">
        <w:t xml:space="preserve"> et al 2005, </w:t>
      </w:r>
      <w:proofErr w:type="spellStart"/>
      <w:r w:rsidR="00DC1651">
        <w:t>Lui</w:t>
      </w:r>
      <w:proofErr w:type="spellEnd"/>
      <w:r w:rsidR="00DC1651">
        <w:t xml:space="preserve"> et al 2010], atomically thin sheets of grapheme with </w:t>
      </w:r>
      <w:proofErr w:type="spellStart"/>
      <w:r w:rsidR="00DC1651">
        <w:t>nanopores</w:t>
      </w:r>
      <w:proofErr w:type="spellEnd"/>
      <w:r w:rsidR="00DC1651">
        <w:t xml:space="preserve"> [</w:t>
      </w:r>
      <w:proofErr w:type="spellStart"/>
      <w:r w:rsidR="00DC1651">
        <w:t>bayley</w:t>
      </w:r>
      <w:proofErr w:type="spellEnd"/>
      <w:r w:rsidR="00DC1651">
        <w:t xml:space="preserve"> 2010] are under development. </w:t>
      </w:r>
    </w:p>
    <w:p w:rsidR="003D4619" w:rsidRDefault="003D4619" w:rsidP="005E73D7">
      <w:pPr>
        <w:spacing w:line="480" w:lineRule="auto"/>
        <w:jc w:val="both"/>
      </w:pPr>
    </w:p>
    <w:p w:rsidR="00486DB6" w:rsidRDefault="002B6E0F" w:rsidP="005E73D7">
      <w:pPr>
        <w:spacing w:line="480" w:lineRule="auto"/>
        <w:jc w:val="both"/>
      </w:pPr>
      <w:r>
        <w:t xml:space="preserve">The technical difficulty in nanopore sequencing is translocation of DNA through nanopore at a speed too fast to enable the resolution of individual bases. </w:t>
      </w:r>
      <w:r w:rsidR="00486DB6">
        <w:t xml:space="preserve">Therefore, two different research groups apply some modifications in basic nanopore technology to develop a slightly modified </w:t>
      </w:r>
      <w:proofErr w:type="spellStart"/>
      <w:r w:rsidR="00486DB6">
        <w:t>nano</w:t>
      </w:r>
      <w:proofErr w:type="spellEnd"/>
      <w:r w:rsidR="00486DB6">
        <w:t xml:space="preserve"> sequencing technologies.</w:t>
      </w:r>
    </w:p>
    <w:p w:rsidR="00486DB6" w:rsidRDefault="00486DB6" w:rsidP="005E73D7">
      <w:pPr>
        <w:spacing w:line="480" w:lineRule="auto"/>
        <w:jc w:val="both"/>
      </w:pPr>
    </w:p>
    <w:p w:rsidR="00B942DD" w:rsidRDefault="00486DB6" w:rsidP="005E73D7">
      <w:pPr>
        <w:spacing w:line="480" w:lineRule="auto"/>
        <w:jc w:val="both"/>
      </w:pPr>
      <w:proofErr w:type="spellStart"/>
      <w:r w:rsidRPr="00EA6006">
        <w:rPr>
          <w:b/>
        </w:rPr>
        <w:t>NABsys</w:t>
      </w:r>
      <w:proofErr w:type="spellEnd"/>
      <w:r w:rsidRPr="00EA6006">
        <w:rPr>
          <w:b/>
        </w:rPr>
        <w:t xml:space="preserve"> Hybridization assisted nanopore sequencing</w:t>
      </w:r>
      <w:r>
        <w:t xml:space="preserve"> (HANS): </w:t>
      </w:r>
      <w:proofErr w:type="spellStart"/>
      <w:r>
        <w:t>NABsys</w:t>
      </w:r>
      <w:proofErr w:type="spellEnd"/>
      <w:r>
        <w:t xml:space="preserve"> (</w:t>
      </w:r>
      <w:hyperlink r:id="rId41" w:history="1">
        <w:r w:rsidRPr="00304077">
          <w:rPr>
            <w:rStyle w:val="Hyperlink"/>
          </w:rPr>
          <w:t>https://nabsys.com</w:t>
        </w:r>
      </w:hyperlink>
      <w:r>
        <w:t xml:space="preserve">) in joint ventured with Brown University are developing this nanopore sequencing technology. This technique of sequencing combines nanopore sequencing with hybridization of each DNA molecule with library of individual 6-mers nucleotide probes. The probes library consists of all possible combinations of nucleotide bases. </w:t>
      </w:r>
      <w:r w:rsidR="00C4047E">
        <w:t xml:space="preserve">The hybridized DNA, now in the duplex form, is passed through the nanopore, and the change in electrical conductance is measured to detect the region of hybridization by each probe. The hybridized duplex region of DNA shows different electrical conductance than the single strand DNA. Each probe with known sequences can be hybridized to full length DNA </w:t>
      </w:r>
      <w:r w:rsidR="00B942DD">
        <w:t xml:space="preserve">and map them </w:t>
      </w:r>
      <w:r w:rsidR="00C4047E">
        <w:t>after passing through the nanopore. This approach determine</w:t>
      </w:r>
      <w:r w:rsidR="00B942DD">
        <w:t>s the full length DNA sequence.</w:t>
      </w:r>
    </w:p>
    <w:p w:rsidR="00B942DD" w:rsidRDefault="00B942DD" w:rsidP="005E73D7">
      <w:pPr>
        <w:spacing w:line="480" w:lineRule="auto"/>
        <w:jc w:val="both"/>
      </w:pPr>
    </w:p>
    <w:p w:rsidR="00486DB6" w:rsidRDefault="007B3CFB" w:rsidP="005E73D7">
      <w:pPr>
        <w:spacing w:line="480" w:lineRule="auto"/>
        <w:jc w:val="both"/>
      </w:pPr>
      <w:r>
        <w:t xml:space="preserve">Complete Genomics (Mountain View, CA, USA) in collaboration with </w:t>
      </w:r>
      <w:proofErr w:type="spellStart"/>
      <w:r>
        <w:t>BioNanomatrix</w:t>
      </w:r>
      <w:proofErr w:type="spellEnd"/>
      <w:r>
        <w:t xml:space="preserve"> (Philadelphia, PA, USA</w:t>
      </w:r>
      <w:r w:rsidR="0044295E">
        <w:t xml:space="preserve">; </w:t>
      </w:r>
      <w:hyperlink r:id="rId42" w:history="1">
        <w:r w:rsidR="0044295E" w:rsidRPr="00304077">
          <w:rPr>
            <w:rStyle w:val="Hyperlink"/>
          </w:rPr>
          <w:t>http://www.technologyreview.com/news/409919/the-100-genome/</w:t>
        </w:r>
      </w:hyperlink>
      <w:r w:rsidR="0044295E">
        <w:t>)</w:t>
      </w:r>
      <w:r>
        <w:t xml:space="preserve"> is developing a slightly modified nanopore sequencing technology to </w:t>
      </w:r>
      <w:proofErr w:type="spellStart"/>
      <w:r>
        <w:t>NABsys</w:t>
      </w:r>
      <w:proofErr w:type="spellEnd"/>
      <w:r>
        <w:t xml:space="preserve"> HANS. Several differently labeled 5-mer probes are hybridized to the template full length DNA. The duplex DNA when transient through 100nm diameter channe</w:t>
      </w:r>
      <w:r w:rsidR="00D1326D">
        <w:t>ls, the fluorescence signals is</w:t>
      </w:r>
      <w:r>
        <w:t xml:space="preserve"> captured by camera that records the hybridization sites of the probes. </w:t>
      </w:r>
      <w:r w:rsidR="00D1326D">
        <w:t>It is then repeated with different sets of 5-mer probes to hybridize at different locations of DNA so that at the end,</w:t>
      </w:r>
      <w:r w:rsidR="007F6735">
        <w:t xml:space="preserve"> the entire DNA is covered. The complete DNA sequence can be eluded using this technique and the read length can be several thousands.</w:t>
      </w:r>
    </w:p>
    <w:p w:rsidR="00EA6006" w:rsidRDefault="00EA6006" w:rsidP="005E73D7">
      <w:pPr>
        <w:spacing w:line="480" w:lineRule="auto"/>
        <w:jc w:val="both"/>
      </w:pPr>
    </w:p>
    <w:p w:rsidR="003B29B9" w:rsidRDefault="00612158" w:rsidP="005E73D7">
      <w:pPr>
        <w:spacing w:line="480" w:lineRule="auto"/>
        <w:jc w:val="both"/>
      </w:pPr>
      <w:r w:rsidRPr="00EA6006">
        <w:rPr>
          <w:b/>
        </w:rPr>
        <w:t>Direct, electrical detection of single DNA molecules</w:t>
      </w:r>
      <w:r>
        <w:t>: Oxford is developing a nanopore sequencing method that use</w:t>
      </w:r>
      <w:r w:rsidR="00390457">
        <w:t>s three biological molecules</w:t>
      </w:r>
      <w:r w:rsidR="00077648">
        <w:t xml:space="preserve"> </w:t>
      </w:r>
      <w:r w:rsidR="00444118">
        <w:t>- modified</w:t>
      </w:r>
      <w:r w:rsidR="00077648">
        <w:t xml:space="preserve"> alpha </w:t>
      </w:r>
      <w:proofErr w:type="spellStart"/>
      <w:r w:rsidR="00077648">
        <w:t>hemolys</w:t>
      </w:r>
      <w:r w:rsidR="00444118">
        <w:t>in</w:t>
      </w:r>
      <w:proofErr w:type="spellEnd"/>
      <w:r w:rsidR="00444118">
        <w:t xml:space="preserve">, </w:t>
      </w:r>
      <w:proofErr w:type="spellStart"/>
      <w:r w:rsidR="00444118">
        <w:t>exonuclease</w:t>
      </w:r>
      <w:proofErr w:type="spellEnd"/>
      <w:r w:rsidR="00444118">
        <w:t xml:space="preserve"> and synthetic </w:t>
      </w:r>
      <w:proofErr w:type="spellStart"/>
      <w:r w:rsidR="00444118">
        <w:t>c</w:t>
      </w:r>
      <w:r w:rsidR="00077648">
        <w:t>yclodextrin</w:t>
      </w:r>
      <w:proofErr w:type="spellEnd"/>
      <w:r w:rsidR="00077648">
        <w:t xml:space="preserve"> -</w:t>
      </w:r>
      <w:r w:rsidR="00390457">
        <w:t xml:space="preserve"> all work in a system [</w:t>
      </w:r>
      <w:proofErr w:type="spellStart"/>
      <w:r w:rsidR="00390457">
        <w:t>Howorka</w:t>
      </w:r>
      <w:proofErr w:type="spellEnd"/>
      <w:r w:rsidR="00390457">
        <w:t xml:space="preserve"> et al 2001, </w:t>
      </w:r>
      <w:proofErr w:type="spellStart"/>
      <w:r w:rsidR="00390457">
        <w:t>Stoddart</w:t>
      </w:r>
      <w:proofErr w:type="spellEnd"/>
      <w:r w:rsidR="00390457">
        <w:t xml:space="preserve"> et al 2009, Clarke et al 2009].</w:t>
      </w:r>
      <w:r w:rsidR="00444118">
        <w:t xml:space="preserve"> The modified alpha </w:t>
      </w:r>
      <w:proofErr w:type="spellStart"/>
      <w:r w:rsidR="00444118">
        <w:t>hemolysin</w:t>
      </w:r>
      <w:proofErr w:type="spellEnd"/>
      <w:r w:rsidR="00444118">
        <w:t xml:space="preserve"> has a pore for polynucleotide to pass through. </w:t>
      </w:r>
      <w:proofErr w:type="spellStart"/>
      <w:r w:rsidR="00444118">
        <w:t>Exonuclease</w:t>
      </w:r>
      <w:proofErr w:type="spellEnd"/>
      <w:r w:rsidR="00444118">
        <w:t xml:space="preserve"> is attach</w:t>
      </w:r>
      <w:r w:rsidR="00CF37D9">
        <w:t>ed</w:t>
      </w:r>
      <w:r w:rsidR="00444118">
        <w:t xml:space="preserve"> to the extracellular face and synthetic </w:t>
      </w:r>
      <w:proofErr w:type="spellStart"/>
      <w:r w:rsidR="00444118">
        <w:t>cyclodextrin</w:t>
      </w:r>
      <w:proofErr w:type="spellEnd"/>
      <w:r w:rsidR="00444118">
        <w:t xml:space="preserve"> attached at inner surface of the </w:t>
      </w:r>
      <w:proofErr w:type="spellStart"/>
      <w:r w:rsidR="00444118">
        <w:t>hemolysis</w:t>
      </w:r>
      <w:proofErr w:type="spellEnd"/>
      <w:r w:rsidR="00444118">
        <w:t xml:space="preserve"> nanopore.</w:t>
      </w:r>
      <w:r w:rsidR="00CF37D9">
        <w:t xml:space="preserve"> The </w:t>
      </w:r>
      <w:r w:rsidR="00C9166D">
        <w:t>combinations of these molecules are</w:t>
      </w:r>
      <w:r w:rsidR="00CF37D9">
        <w:t xml:space="preserve"> placed in synthetic lipid </w:t>
      </w:r>
      <w:r w:rsidR="00C9166D">
        <w:t>membrane</w:t>
      </w:r>
      <w:r w:rsidR="00CF37D9">
        <w:t>.</w:t>
      </w:r>
      <w:r w:rsidR="0000764F">
        <w:t xml:space="preserve"> The voltage is applied across the membrane changing the salt concentration and DNA is loaded into the nanopore. The </w:t>
      </w:r>
      <w:proofErr w:type="spellStart"/>
      <w:r w:rsidR="0000764F">
        <w:t>exonuclease</w:t>
      </w:r>
      <w:proofErr w:type="spellEnd"/>
      <w:r w:rsidR="0000764F">
        <w:t xml:space="preserve"> cleaves off each individual nucleotide from DNA. Each nucleotide </w:t>
      </w:r>
      <w:r w:rsidR="003F5AC1">
        <w:t>is detected by the change in ionic current in the pore. Thi</w:t>
      </w:r>
      <w:r w:rsidR="003B29B9">
        <w:t>s technique has the advantage of producing</w:t>
      </w:r>
      <w:r w:rsidR="003F5AC1">
        <w:t xml:space="preserve"> </w:t>
      </w:r>
      <w:r w:rsidR="003B29B9">
        <w:t>long read length, high scalability and low cost.</w:t>
      </w:r>
    </w:p>
    <w:p w:rsidR="003B29B9" w:rsidRDefault="003B29B9" w:rsidP="005E73D7">
      <w:pPr>
        <w:spacing w:line="480" w:lineRule="auto"/>
        <w:jc w:val="both"/>
      </w:pPr>
    </w:p>
    <w:p w:rsidR="007F6735" w:rsidRDefault="003B29B9" w:rsidP="005E73D7">
      <w:pPr>
        <w:spacing w:line="480" w:lineRule="auto"/>
        <w:jc w:val="both"/>
      </w:pPr>
      <w:r w:rsidRPr="00EA6006">
        <w:rPr>
          <w:b/>
        </w:rPr>
        <w:t xml:space="preserve">Nanopore DNA sequencing with </w:t>
      </w:r>
      <w:proofErr w:type="spellStart"/>
      <w:r w:rsidRPr="00EA6006">
        <w:rPr>
          <w:b/>
        </w:rPr>
        <w:t>MspA</w:t>
      </w:r>
      <w:proofErr w:type="spellEnd"/>
      <w:r>
        <w:t xml:space="preserve">: </w:t>
      </w:r>
      <w:r w:rsidR="000F0089">
        <w:t xml:space="preserve">This nanopore technique uses </w:t>
      </w:r>
      <w:r w:rsidR="000F0089" w:rsidRPr="000F0089">
        <w:rPr>
          <w:i/>
        </w:rPr>
        <w:t xml:space="preserve">Mycobacterium </w:t>
      </w:r>
      <w:proofErr w:type="spellStart"/>
      <w:r w:rsidR="000F0089" w:rsidRPr="000F0089">
        <w:rPr>
          <w:i/>
        </w:rPr>
        <w:t>smegmatis</w:t>
      </w:r>
      <w:proofErr w:type="spellEnd"/>
      <w:r w:rsidR="000F0089" w:rsidRPr="000F0089">
        <w:t xml:space="preserve"> </w:t>
      </w:r>
      <w:proofErr w:type="spellStart"/>
      <w:r w:rsidR="000F0089" w:rsidRPr="000F0089">
        <w:t>Porin</w:t>
      </w:r>
      <w:proofErr w:type="spellEnd"/>
      <w:r w:rsidR="000F0089" w:rsidRPr="000F0089">
        <w:t xml:space="preserve"> A (</w:t>
      </w:r>
      <w:proofErr w:type="spellStart"/>
      <w:r w:rsidR="000F0089" w:rsidRPr="000F0089">
        <w:t>MspA</w:t>
      </w:r>
      <w:proofErr w:type="spellEnd"/>
      <w:r w:rsidR="000F0089" w:rsidRPr="000F0089">
        <w:t>) protein</w:t>
      </w:r>
      <w:r w:rsidR="000F0089">
        <w:t xml:space="preserve"> </w:t>
      </w:r>
      <w:r w:rsidR="00F84162">
        <w:t xml:space="preserve">as a pore </w:t>
      </w:r>
      <w:r w:rsidR="000F0089">
        <w:t xml:space="preserve">as opposed to synthetic </w:t>
      </w:r>
      <w:r w:rsidR="000F0089">
        <w:sym w:font="Symbol" w:char="F061"/>
      </w:r>
      <w:r w:rsidR="00F77EB1">
        <w:t>-</w:t>
      </w:r>
      <w:proofErr w:type="spellStart"/>
      <w:r w:rsidR="00F77EB1">
        <w:t>haemolysin</w:t>
      </w:r>
      <w:proofErr w:type="spellEnd"/>
      <w:r w:rsidR="00F77EB1">
        <w:t xml:space="preserve"> in oxford nanopore. </w:t>
      </w:r>
      <w:proofErr w:type="spellStart"/>
      <w:r w:rsidR="005E4C71">
        <w:t>MspA</w:t>
      </w:r>
      <w:proofErr w:type="spellEnd"/>
      <w:r w:rsidR="005E4C71">
        <w:t xml:space="preserve"> is an </w:t>
      </w:r>
      <w:proofErr w:type="spellStart"/>
      <w:r w:rsidR="005E4C71">
        <w:t>octameric</w:t>
      </w:r>
      <w:proofErr w:type="spellEnd"/>
      <w:r w:rsidR="005E4C71">
        <w:t xml:space="preserve"> protein with pore size of ~1.2 nm diameter and ~0.5 nm length. Negatively charged amino acids obstruct the transition of negatively charged DNA through its pore. In </w:t>
      </w:r>
      <w:proofErr w:type="spellStart"/>
      <w:r w:rsidR="005E4C71">
        <w:t>MspA</w:t>
      </w:r>
      <w:proofErr w:type="spellEnd"/>
      <w:r w:rsidR="005E4C71">
        <w:t>, negatively charged asparagines are replaced with neutral asparagines with site directed mutagenesis</w:t>
      </w:r>
      <w:r w:rsidR="00823027">
        <w:t xml:space="preserve"> [Butler et al 2008</w:t>
      </w:r>
      <w:r w:rsidR="00DE3E2E">
        <w:t xml:space="preserve">, </w:t>
      </w:r>
      <w:proofErr w:type="spellStart"/>
      <w:r w:rsidR="00DE3E2E">
        <w:t>Manrao</w:t>
      </w:r>
      <w:proofErr w:type="spellEnd"/>
      <w:r w:rsidR="00DE3E2E">
        <w:t xml:space="preserve"> et al 2012</w:t>
      </w:r>
      <w:r w:rsidR="00823027">
        <w:t>]</w:t>
      </w:r>
      <w:r w:rsidR="005E4C71">
        <w:t xml:space="preserve">. </w:t>
      </w:r>
      <w:r w:rsidR="006E0998">
        <w:t xml:space="preserve">Single stranded DNA transiting through the </w:t>
      </w:r>
      <w:proofErr w:type="spellStart"/>
      <w:r w:rsidR="006E0998">
        <w:t>MspA</w:t>
      </w:r>
      <w:proofErr w:type="spellEnd"/>
      <w:r w:rsidR="006E0998">
        <w:t xml:space="preserve"> pore is sequenced with changing current. The rapid </w:t>
      </w:r>
      <w:r w:rsidR="005E4C71">
        <w:t xml:space="preserve">transition of </w:t>
      </w:r>
      <w:proofErr w:type="spellStart"/>
      <w:r w:rsidR="005E4C71">
        <w:t>ssDNA</w:t>
      </w:r>
      <w:proofErr w:type="spellEnd"/>
      <w:r w:rsidR="005E4C71">
        <w:t xml:space="preserve"> through the pore </w:t>
      </w:r>
      <w:r w:rsidR="005B312D">
        <w:t>[Li et al 2003</w:t>
      </w:r>
      <w:r w:rsidR="00673E8E">
        <w:t>, Strom et al 2005</w:t>
      </w:r>
      <w:r w:rsidR="005B312D">
        <w:t xml:space="preserve">] </w:t>
      </w:r>
      <w:r w:rsidR="005E4C71">
        <w:t>lowers</w:t>
      </w:r>
      <w:r w:rsidR="006E0998">
        <w:t xml:space="preserve"> the efficiency of DNA sequencing</w:t>
      </w:r>
      <w:r w:rsidR="005E4C71">
        <w:t xml:space="preserve">. </w:t>
      </w:r>
      <w:r w:rsidR="006A1531">
        <w:t>To slow down the translocation [</w:t>
      </w:r>
      <w:proofErr w:type="spellStart"/>
      <w:r w:rsidR="006A1531">
        <w:t>Fologea</w:t>
      </w:r>
      <w:proofErr w:type="spellEnd"/>
      <w:r w:rsidR="006A1531">
        <w:t xml:space="preserve"> et al 2005],</w:t>
      </w:r>
      <w:r w:rsidR="005E4C71">
        <w:t xml:space="preserve"> a region of </w:t>
      </w:r>
      <w:proofErr w:type="spellStart"/>
      <w:r w:rsidR="005E4C71">
        <w:t>dsDNA</w:t>
      </w:r>
      <w:proofErr w:type="spellEnd"/>
      <w:r w:rsidR="005E4C71">
        <w:t xml:space="preserve"> is in</w:t>
      </w:r>
      <w:r w:rsidR="00823027">
        <w:t xml:space="preserve">troduced in the </w:t>
      </w:r>
      <w:proofErr w:type="spellStart"/>
      <w:r w:rsidR="00823027">
        <w:t>MspA</w:t>
      </w:r>
      <w:proofErr w:type="spellEnd"/>
      <w:r w:rsidR="00823027">
        <w:t xml:space="preserve"> pore. The </w:t>
      </w:r>
      <w:proofErr w:type="spellStart"/>
      <w:r w:rsidR="00823027">
        <w:t>dsDNA</w:t>
      </w:r>
      <w:proofErr w:type="spellEnd"/>
      <w:r w:rsidR="00823027">
        <w:t xml:space="preserve"> region </w:t>
      </w:r>
      <w:r w:rsidR="00F9187B">
        <w:t xml:space="preserve">is an obstacle for significant large scale DNA sequencing </w:t>
      </w:r>
      <w:r w:rsidR="00823027">
        <w:t>[</w:t>
      </w:r>
      <w:proofErr w:type="spellStart"/>
      <w:r w:rsidR="00823027">
        <w:t>Schadt</w:t>
      </w:r>
      <w:proofErr w:type="spellEnd"/>
      <w:r w:rsidR="00823027">
        <w:t xml:space="preserve"> et al 2009]</w:t>
      </w:r>
      <w:r w:rsidR="00F9187B">
        <w:t>.</w:t>
      </w:r>
    </w:p>
    <w:p w:rsidR="006E2FD7" w:rsidRDefault="006E2FD7" w:rsidP="005E73D7">
      <w:pPr>
        <w:spacing w:line="480" w:lineRule="auto"/>
        <w:jc w:val="both"/>
      </w:pPr>
    </w:p>
    <w:p w:rsidR="003D4619" w:rsidRDefault="00BD1449" w:rsidP="005E73D7">
      <w:pPr>
        <w:spacing w:line="480" w:lineRule="auto"/>
        <w:jc w:val="both"/>
      </w:pPr>
      <w:r w:rsidRPr="0060423A">
        <w:rPr>
          <w:b/>
        </w:rPr>
        <w:t xml:space="preserve">Nanopore DNA sequencing with optical </w:t>
      </w:r>
      <w:r w:rsidR="00564DAE" w:rsidRPr="0060423A">
        <w:rPr>
          <w:b/>
        </w:rPr>
        <w:t>readout</w:t>
      </w:r>
      <w:r w:rsidR="00564DAE">
        <w:t xml:space="preserve">: This technology has emerged as a need for ultrafast approach for DNA sequencing using single molecule of polynucleotide. In this technology, </w:t>
      </w:r>
      <w:r w:rsidR="0060423A">
        <w:t xml:space="preserve">nucleotides in </w:t>
      </w:r>
      <w:r w:rsidR="00564DAE">
        <w:t xml:space="preserve">DNA fluorescently labeled with markers that report its nucleotide sequence. </w:t>
      </w:r>
      <w:r w:rsidR="007E1DBA">
        <w:t xml:space="preserve">Design DNA polymer (DDP) technology is used for this purpose. </w:t>
      </w:r>
      <w:r w:rsidR="004536F9">
        <w:t xml:space="preserve">Then, the </w:t>
      </w:r>
      <w:r w:rsidR="00AA10A9">
        <w:t>fluorescent-tagged</w:t>
      </w:r>
      <w:r w:rsidR="004536F9">
        <w:t xml:space="preserve"> </w:t>
      </w:r>
      <w:proofErr w:type="spellStart"/>
      <w:r w:rsidR="004536F9">
        <w:t>oligonucleotide</w:t>
      </w:r>
      <w:proofErr w:type="spellEnd"/>
      <w:r w:rsidR="004536F9">
        <w:t xml:space="preserve"> molecular beacons </w:t>
      </w:r>
      <w:r w:rsidR="0044025E">
        <w:t xml:space="preserve">that is complementary to the DDP converted DNA is hybridized. The hybridized molecule is then passed through the nanopore. The molecular beacons are </w:t>
      </w:r>
      <w:proofErr w:type="spellStart"/>
      <w:r w:rsidR="0044025E">
        <w:t>dehybridized</w:t>
      </w:r>
      <w:proofErr w:type="spellEnd"/>
      <w:r w:rsidR="0044025E">
        <w:t xml:space="preserve"> in the nanopore, one at a time, and the flash of light from </w:t>
      </w:r>
      <w:proofErr w:type="spellStart"/>
      <w:r w:rsidR="007B6D5F">
        <w:t>fluorophore</w:t>
      </w:r>
      <w:proofErr w:type="spellEnd"/>
      <w:r w:rsidR="007B6D5F">
        <w:t xml:space="preserve"> of each beacon</w:t>
      </w:r>
      <w:r w:rsidR="0044025E">
        <w:t xml:space="preserve"> is detected</w:t>
      </w:r>
      <w:r w:rsidR="007B6D5F">
        <w:t xml:space="preserve">. The </w:t>
      </w:r>
      <w:proofErr w:type="spellStart"/>
      <w:r w:rsidR="007B6D5F">
        <w:t>dehybridization</w:t>
      </w:r>
      <w:proofErr w:type="spellEnd"/>
      <w:r w:rsidR="007B6D5F">
        <w:t xml:space="preserve"> step limits the speed of DNA translocation through the nanopore.</w:t>
      </w:r>
      <w:r w:rsidR="007508AB">
        <w:t xml:space="preserve"> The </w:t>
      </w:r>
      <w:r w:rsidR="005E57FB">
        <w:t xml:space="preserve">contrasting multicolored </w:t>
      </w:r>
      <w:r w:rsidR="007508AB">
        <w:t>bases are discriminated by the optical probes</w:t>
      </w:r>
      <w:r w:rsidR="005E57FB">
        <w:t xml:space="preserve"> [McNally et al 2010]</w:t>
      </w:r>
      <w:r w:rsidR="007508AB">
        <w:t>, which is huge advantage over electronic nanopore sequencing method.</w:t>
      </w:r>
      <w:r w:rsidR="00F13895">
        <w:t xml:space="preserve"> Parallel use of </w:t>
      </w:r>
      <w:r w:rsidR="008C5148">
        <w:t>high-density</w:t>
      </w:r>
      <w:r w:rsidR="00F13895">
        <w:t xml:space="preserve"> nanopore arrays</w:t>
      </w:r>
      <w:r w:rsidR="008C5148">
        <w:t xml:space="preserve"> [</w:t>
      </w:r>
      <w:proofErr w:type="spellStart"/>
      <w:r w:rsidR="008C5148">
        <w:t>Meller</w:t>
      </w:r>
      <w:proofErr w:type="spellEnd"/>
      <w:r w:rsidR="008C5148">
        <w:t xml:space="preserve"> et al 2011]</w:t>
      </w:r>
      <w:r w:rsidR="00F13895">
        <w:t xml:space="preserve"> can increase the throughput</w:t>
      </w:r>
      <w:r w:rsidR="008C5148">
        <w:t xml:space="preserve"> to 1 </w:t>
      </w:r>
      <w:proofErr w:type="spellStart"/>
      <w:r w:rsidR="008C5148">
        <w:t>megabases</w:t>
      </w:r>
      <w:proofErr w:type="spellEnd"/>
      <w:r w:rsidR="008C5148">
        <w:t xml:space="preserve"> per second [</w:t>
      </w:r>
      <w:proofErr w:type="spellStart"/>
      <w:r w:rsidR="008C5148">
        <w:t>Soni</w:t>
      </w:r>
      <w:proofErr w:type="spellEnd"/>
      <w:r w:rsidR="008C5148">
        <w:t xml:space="preserve"> and </w:t>
      </w:r>
      <w:proofErr w:type="spellStart"/>
      <w:r w:rsidR="008C5148">
        <w:t>Meller</w:t>
      </w:r>
      <w:proofErr w:type="spellEnd"/>
      <w:r w:rsidR="008C5148">
        <w:t xml:space="preserve"> 2007].</w:t>
      </w:r>
    </w:p>
    <w:p w:rsidR="003D4619" w:rsidRDefault="003D4619" w:rsidP="005E73D7">
      <w:pPr>
        <w:spacing w:line="480" w:lineRule="auto"/>
        <w:jc w:val="both"/>
      </w:pPr>
    </w:p>
    <w:p w:rsidR="003D4619" w:rsidRDefault="003D4619" w:rsidP="005E73D7">
      <w:pPr>
        <w:spacing w:line="480" w:lineRule="auto"/>
        <w:jc w:val="both"/>
      </w:pPr>
    </w:p>
    <w:p w:rsidR="00535CC9" w:rsidRDefault="003D4619" w:rsidP="005E73D7">
      <w:pPr>
        <w:spacing w:line="480" w:lineRule="auto"/>
        <w:jc w:val="both"/>
        <w:rPr>
          <w:b/>
        </w:rPr>
      </w:pPr>
      <w:r w:rsidRPr="003D4619">
        <w:rPr>
          <w:b/>
        </w:rPr>
        <w:t xml:space="preserve">Some final notes on </w:t>
      </w:r>
      <w:r w:rsidR="00535CC9">
        <w:rPr>
          <w:b/>
        </w:rPr>
        <w:t>NGS and raw sequence data</w:t>
      </w:r>
    </w:p>
    <w:p w:rsidR="003D4619" w:rsidRDefault="003D4619" w:rsidP="005E73D7">
      <w:pPr>
        <w:spacing w:line="480" w:lineRule="auto"/>
        <w:jc w:val="both"/>
        <w:rPr>
          <w:b/>
        </w:rPr>
      </w:pPr>
    </w:p>
    <w:p w:rsidR="00394854" w:rsidRPr="003D4619" w:rsidRDefault="003D4619" w:rsidP="005E73D7">
      <w:pPr>
        <w:spacing w:line="480" w:lineRule="auto"/>
        <w:jc w:val="both"/>
      </w:pPr>
      <w:r>
        <w:t>All the next generation sequencing technologies have one or other outstanding issues related to short read length, higher error rate, technical difficu</w:t>
      </w:r>
      <w:r w:rsidR="00AB102B">
        <w:t>lty in sample preparation, cost and the volume of the data generated. Bioinformatics tools are being developed to deal with all the issues from quality control to finish polished final data analysis. Quality control is the first step on after DNA sequencing. Different q</w:t>
      </w:r>
      <w:r w:rsidR="00535CC9">
        <w:t>uality trimming tools are available online. There are different aspects for quality trimming of the raw data but for a specific purpose of the data analysis, it is not necessary that quality-trimming tools cover all the aspects. Therefore, often quality trimming tools are developed with some specific requirements for downstream data analysis. We developed a quality-trimming tool – QTrim,</w:t>
      </w:r>
      <w:r w:rsidR="00B60129">
        <w:t xml:space="preserve"> (discussed in Chapter 2)</w:t>
      </w:r>
      <w:r w:rsidR="00535CC9">
        <w:t xml:space="preserve"> specifically for quality control of Roche 454 raw sequence data.</w:t>
      </w:r>
    </w:p>
    <w:sectPr w:rsidR="00394854" w:rsidRPr="003D4619" w:rsidSect="00394854">
      <w:pgSz w:w="11900" w:h="16840"/>
      <w:pgMar w:top="1440" w:right="1800" w:bottom="1440" w:left="1800" w:header="708" w:footer="708" w:gutter="0"/>
      <w:cols w:space="708"/>
    </w:sectPr>
  </w:body>
</w:document>
</file>

<file path=word/comments.xml><?xml version="1.0" encoding="utf-8"?>
<w:comments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comment w:id="8" w:author="Simon Travers" w:date="2013-07-05T11:15:00Z" w:initials="OU">
    <w:p w:rsidR="006F7603" w:rsidRDefault="006F7603">
      <w:pPr>
        <w:pStyle w:val="CommentText"/>
      </w:pPr>
      <w:r>
        <w:rPr>
          <w:rStyle w:val="CommentReference"/>
        </w:rPr>
        <w:annotationRef/>
      </w:r>
      <w:r>
        <w:t>You reference figures here which don’t relate to your figures…is this a copy and paste job?</w:t>
      </w:r>
    </w:p>
  </w:comment>
  <w:comment w:id="24" w:author="Simon Travers" w:date="2013-07-05T11:16:00Z" w:initials="OU">
    <w:p w:rsidR="006F7603" w:rsidRDefault="006F7603">
      <w:pPr>
        <w:pStyle w:val="CommentText"/>
      </w:pPr>
      <w:r>
        <w:rPr>
          <w:rStyle w:val="CommentReference"/>
        </w:rPr>
        <w:annotationRef/>
      </w:r>
      <w:r>
        <w:t>Currently living or in total?</w:t>
      </w:r>
    </w:p>
  </w:comment>
  <w:comment w:id="25" w:author="Simon Travers" w:date="2013-07-05T11:17:00Z" w:initials="OU">
    <w:p w:rsidR="006F7603" w:rsidRDefault="006F7603">
      <w:pPr>
        <w:pStyle w:val="CommentText"/>
      </w:pPr>
      <w:r>
        <w:rPr>
          <w:rStyle w:val="CommentReference"/>
        </w:rPr>
        <w:annotationRef/>
      </w:r>
      <w:r>
        <w:t>Another copy paste?  You should have read this with a fine toothcomb before sending it to me…this is sloppy.</w:t>
      </w:r>
    </w:p>
  </w:comment>
  <w:comment w:id="26" w:author="Simon Travers" w:date="2013-07-05T11:25:00Z" w:initials="OU">
    <w:p w:rsidR="006F7603" w:rsidRDefault="006F7603">
      <w:pPr>
        <w:pStyle w:val="CommentText"/>
      </w:pPr>
      <w:r>
        <w:rPr>
          <w:rStyle w:val="CommentReference"/>
        </w:rPr>
        <w:annotationRef/>
      </w:r>
      <w:r>
        <w:t xml:space="preserve">Badly </w:t>
      </w:r>
      <w:proofErr w:type="spellStart"/>
      <w:r>
        <w:t>worded</w:t>
      </w:r>
      <w:proofErr w:type="gramStart"/>
      <w:r>
        <w:t>..rephrase</w:t>
      </w:r>
      <w:proofErr w:type="spellEnd"/>
      <w:proofErr w:type="gramEnd"/>
    </w:p>
  </w:comment>
  <w:comment w:id="27" w:author="Simon Travers" w:date="2013-07-05T11:27:00Z" w:initials="OU">
    <w:p w:rsidR="006F7603" w:rsidRDefault="006F7603">
      <w:pPr>
        <w:pStyle w:val="CommentText"/>
      </w:pPr>
      <w:r>
        <w:rPr>
          <w:rStyle w:val="CommentReference"/>
        </w:rPr>
        <w:annotationRef/>
      </w:r>
      <w:r>
        <w:t xml:space="preserve">To keep things simple I usually keeps figures on separate pages from the main text.  However if you’re happy that this is manageable in this way then do so.  </w:t>
      </w:r>
    </w:p>
    <w:p w:rsidR="006F7603" w:rsidRDefault="006F7603">
      <w:pPr>
        <w:pStyle w:val="CommentText"/>
      </w:pPr>
    </w:p>
    <w:p w:rsidR="006F7603" w:rsidRDefault="006F7603">
      <w:pPr>
        <w:pStyle w:val="CommentText"/>
      </w:pPr>
      <w:r>
        <w:t>However you need to come up with a convention to ensure the spacing before and after figures is consistent throughout the thesis.</w:t>
      </w:r>
    </w:p>
  </w:comment>
  <w:comment w:id="28" w:author="Simon Travers" w:date="2013-07-05T11:28:00Z" w:initials="OU">
    <w:p w:rsidR="006F7603" w:rsidRDefault="006F7603">
      <w:pPr>
        <w:pStyle w:val="CommentText"/>
      </w:pPr>
      <w:r>
        <w:rPr>
          <w:rStyle w:val="CommentReference"/>
        </w:rPr>
        <w:annotationRef/>
      </w:r>
      <w:r>
        <w:t>No space here.</w:t>
      </w:r>
    </w:p>
  </w:comment>
  <w:comment w:id="30" w:author="Simon Travers" w:date="2013-07-05T11:32:00Z" w:initials="OU">
    <w:p w:rsidR="006F7603" w:rsidRDefault="006F7603">
      <w:pPr>
        <w:pStyle w:val="CommentText"/>
      </w:pPr>
      <w:r>
        <w:rPr>
          <w:rStyle w:val="CommentReference"/>
        </w:rPr>
        <w:annotationRef/>
      </w:r>
      <w:r>
        <w:t>This is written in a very simplistic way…this is a PhD thesis, you need to provide scientific detail and write it in a much more scientifically detailed way.</w:t>
      </w:r>
    </w:p>
    <w:p w:rsidR="006F7603" w:rsidRDefault="006F7603">
      <w:pPr>
        <w:pStyle w:val="CommentText"/>
      </w:pPr>
    </w:p>
    <w:p w:rsidR="006F7603" w:rsidRDefault="006F7603">
      <w:pPr>
        <w:pStyle w:val="CommentText"/>
      </w:pPr>
      <w:r>
        <w:t>If you’re going to talk about this information in a more detailed manner later on in the introduction then why have this type of detail in this section.  It should be a very broad introduction to HIV so that the reader has a broad overview before diving into the more detailed sections that follow.</w:t>
      </w:r>
    </w:p>
  </w:comment>
  <w:comment w:id="33" w:author="Simon Travers" w:date="2013-07-05T11:34:00Z" w:initials="OU">
    <w:p w:rsidR="006F7603" w:rsidRDefault="006F7603">
      <w:pPr>
        <w:pStyle w:val="CommentText"/>
      </w:pPr>
      <w:r>
        <w:rPr>
          <w:rStyle w:val="CommentReference"/>
        </w:rPr>
        <w:annotationRef/>
      </w:r>
      <w:r>
        <w:t>This is not correct English…fix it throughout the document.</w:t>
      </w:r>
    </w:p>
    <w:p w:rsidR="006F7603" w:rsidRDefault="006F7603">
      <w:pPr>
        <w:pStyle w:val="CommentText"/>
      </w:pPr>
    </w:p>
    <w:p w:rsidR="006F7603" w:rsidRDefault="006F7603">
      <w:pPr>
        <w:pStyle w:val="CommentText"/>
      </w:pPr>
      <w:r>
        <w:t>You don’t need to start each sentence with this (or similar) either.  In many cases it is sufficient to say something like</w:t>
      </w:r>
    </w:p>
    <w:p w:rsidR="006F7603" w:rsidRDefault="006F7603">
      <w:pPr>
        <w:pStyle w:val="CommentText"/>
      </w:pPr>
    </w:p>
    <w:p w:rsidR="006F7603" w:rsidRDefault="006F7603">
      <w:pPr>
        <w:pStyle w:val="CommentText"/>
      </w:pPr>
      <w:r>
        <w:t xml:space="preserve">Phylogenetic analyses has indicated that the establishment of HIV in humans was the result of </w:t>
      </w:r>
      <w:r>
        <w:rPr>
          <w:rFonts w:ascii="Times New Roman" w:hAnsi="Times New Roman" w:cs="Helvetica"/>
          <w:color w:val="1A1818"/>
          <w:szCs w:val="21"/>
        </w:rPr>
        <w:t>a</w:t>
      </w:r>
      <w:r w:rsidRPr="00F60A85">
        <w:rPr>
          <w:rFonts w:ascii="Times New Roman" w:hAnsi="Times New Roman" w:cs="Helvetica"/>
          <w:color w:val="1A1818"/>
          <w:szCs w:val="21"/>
        </w:rPr>
        <w:t xml:space="preserve"> </w:t>
      </w:r>
      <w:proofErr w:type="spellStart"/>
      <w:r w:rsidRPr="00F60A85">
        <w:rPr>
          <w:rFonts w:ascii="Times New Roman" w:hAnsi="Times New Roman" w:cs="Helvetica"/>
          <w:color w:val="1A1818"/>
          <w:szCs w:val="21"/>
        </w:rPr>
        <w:t>zoonotic</w:t>
      </w:r>
      <w:proofErr w:type="spellEnd"/>
      <w:r w:rsidRPr="00F60A85">
        <w:rPr>
          <w:rFonts w:ascii="Times New Roman" w:hAnsi="Times New Roman" w:cs="Helvetica"/>
          <w:color w:val="1A1818"/>
          <w:szCs w:val="21"/>
        </w:rPr>
        <w:t xml:space="preserve"> transmission of SIV from non-human African wild primates (</w:t>
      </w:r>
      <w:proofErr w:type="spellStart"/>
      <w:r w:rsidRPr="00F60A85">
        <w:rPr>
          <w:rFonts w:ascii="Times New Roman" w:hAnsi="Times New Roman" w:cs="Helvetica"/>
          <w:color w:val="1A1818"/>
          <w:szCs w:val="21"/>
        </w:rPr>
        <w:t>Bailes</w:t>
      </w:r>
      <w:proofErr w:type="spellEnd"/>
      <w:r w:rsidRPr="00F60A85">
        <w:rPr>
          <w:rFonts w:ascii="Times New Roman" w:hAnsi="Times New Roman" w:cs="Helvetica"/>
          <w:color w:val="1A1818"/>
          <w:szCs w:val="21"/>
        </w:rPr>
        <w:t xml:space="preserve"> et al. 2002)</w:t>
      </w:r>
    </w:p>
  </w:comment>
  <w:comment w:id="38" w:author="Simon Travers" w:date="2013-07-05T13:14:00Z" w:initials="OU">
    <w:p w:rsidR="006F7603" w:rsidRDefault="006F7603">
      <w:pPr>
        <w:pStyle w:val="CommentText"/>
      </w:pPr>
      <w:r>
        <w:rPr>
          <w:rStyle w:val="CommentReference"/>
        </w:rPr>
        <w:annotationRef/>
      </w:r>
      <w:r>
        <w:t>As opposed to BC</w:t>
      </w:r>
      <w:proofErr w:type="gramStart"/>
      <w:r>
        <w:t>?!!!</w:t>
      </w:r>
      <w:proofErr w:type="gramEnd"/>
    </w:p>
  </w:comment>
  <w:comment w:id="39" w:author="Simon Travers" w:date="2013-07-05T13:15:00Z" w:initials="OU">
    <w:p w:rsidR="006F7603" w:rsidRDefault="006F7603">
      <w:pPr>
        <w:pStyle w:val="CommentText"/>
      </w:pPr>
      <w:r>
        <w:rPr>
          <w:rStyle w:val="CommentReference"/>
        </w:rPr>
        <w:annotationRef/>
      </w:r>
      <w:r>
        <w:t>Come on…use scientific language!</w:t>
      </w:r>
    </w:p>
  </w:comment>
  <w:comment w:id="40" w:author="Simon Travers" w:date="2013-07-05T13:16:00Z" w:initials="OU">
    <w:p w:rsidR="006F7603" w:rsidRDefault="006F7603">
      <w:pPr>
        <w:pStyle w:val="CommentText"/>
      </w:pPr>
      <w:r>
        <w:rPr>
          <w:rStyle w:val="CommentReference"/>
        </w:rPr>
        <w:annotationRef/>
      </w:r>
      <w:r>
        <w:t>No need to show this tree or even go into so much detail about HIV-2!</w:t>
      </w:r>
    </w:p>
  </w:comment>
  <w:comment w:id="41" w:author="Simon Travers" w:date="2013-07-05T13:18:00Z" w:initials="OU">
    <w:p w:rsidR="006F7603" w:rsidRDefault="006F7603">
      <w:pPr>
        <w:pStyle w:val="CommentText"/>
      </w:pPr>
      <w:r>
        <w:rPr>
          <w:rStyle w:val="CommentReference"/>
        </w:rPr>
        <w:annotationRef/>
      </w:r>
      <w:r>
        <w:t>There’s a lot of story telling going on here…no need for it.</w:t>
      </w:r>
    </w:p>
    <w:p w:rsidR="006F7603" w:rsidRDefault="006F7603">
      <w:pPr>
        <w:pStyle w:val="CommentText"/>
      </w:pPr>
    </w:p>
    <w:p w:rsidR="006F7603" w:rsidRDefault="006F7603">
      <w:pPr>
        <w:pStyle w:val="CommentText"/>
      </w:pPr>
      <w:r>
        <w:t xml:space="preserve">You should describe what we know and what’s been conclusively proven.  This is just an intro to HIV and really doesn’t need a huge amount of detail.  </w:t>
      </w:r>
    </w:p>
    <w:p w:rsidR="006F7603" w:rsidRDefault="006F7603">
      <w:pPr>
        <w:pStyle w:val="CommentText"/>
      </w:pPr>
    </w:p>
    <w:p w:rsidR="006F7603" w:rsidRDefault="006F7603">
      <w:pPr>
        <w:pStyle w:val="CommentText"/>
      </w:pPr>
      <w:r>
        <w:t>When talking about this surely you should mention about the hypothesis of three cross species transmission that gave rise to the various groups of HIV-1?</w:t>
      </w:r>
    </w:p>
  </w:comment>
  <w:comment w:id="42" w:author="Simon Travers" w:date="2013-07-05T13:18:00Z" w:initials="OU">
    <w:p w:rsidR="006F7603" w:rsidRDefault="006F7603">
      <w:pPr>
        <w:pStyle w:val="CommentText"/>
      </w:pPr>
      <w:r>
        <w:rPr>
          <w:rStyle w:val="CommentReference"/>
        </w:rPr>
        <w:annotationRef/>
      </w:r>
      <w:r>
        <w:t>Terrible tree to include…there’s far more modern ones than this that show the relationships far better.  What about the various group M subtypes?</w:t>
      </w:r>
    </w:p>
  </w:comment>
  <w:comment w:id="43" w:author="Simon Travers" w:date="2013-07-05T13:19:00Z" w:initials="OU">
    <w:p w:rsidR="006F7603" w:rsidRPr="002F2964" w:rsidRDefault="006F7603">
      <w:pPr>
        <w:pStyle w:val="CommentText"/>
      </w:pPr>
      <w:r>
        <w:rPr>
          <w:rStyle w:val="CommentReference"/>
        </w:rPr>
        <w:annotationRef/>
      </w:r>
      <w:r>
        <w:t xml:space="preserve">You should </w:t>
      </w:r>
      <w:r>
        <w:rPr>
          <w:b/>
        </w:rPr>
        <w:t>never</w:t>
      </w:r>
      <w:r>
        <w:t xml:space="preserve"> start off a section with a sentence like this!</w:t>
      </w:r>
    </w:p>
  </w:comment>
  <w:comment w:id="45" w:author="Simon Travers" w:date="2013-07-05T13:22:00Z" w:initials="OU">
    <w:p w:rsidR="006F7603" w:rsidRDefault="006F7603">
      <w:pPr>
        <w:pStyle w:val="CommentText"/>
      </w:pPr>
      <w:r>
        <w:rPr>
          <w:rStyle w:val="CommentReference"/>
        </w:rPr>
        <w:annotationRef/>
      </w:r>
      <w:r>
        <w:t>Figure 5 only shows HXB2.  No need to describe the actual lengths of specific reference sequences.  Just talk about the approximate length of the HIV-1 genome.</w:t>
      </w:r>
    </w:p>
  </w:comment>
  <w:comment w:id="46" w:author="Simon Travers" w:date="2013-07-05T13:27:00Z" w:initials="OU">
    <w:p w:rsidR="006F7603" w:rsidRDefault="006F7603">
      <w:pPr>
        <w:pStyle w:val="CommentText"/>
      </w:pPr>
      <w:r>
        <w:rPr>
          <w:rStyle w:val="CommentReference"/>
        </w:rPr>
        <w:annotationRef/>
      </w:r>
      <w:r>
        <w:t>I think you should actually talk about the genes/proteins in terms of their categories e.g. structural genes etc.</w:t>
      </w:r>
    </w:p>
    <w:p w:rsidR="006F7603" w:rsidRDefault="006F7603">
      <w:pPr>
        <w:pStyle w:val="CommentText"/>
      </w:pPr>
    </w:p>
    <w:p w:rsidR="006F7603" w:rsidRDefault="006F7603">
      <w:pPr>
        <w:pStyle w:val="CommentText"/>
      </w:pPr>
      <w:r>
        <w:t xml:space="preserve">The three main one you need to talk about are </w:t>
      </w:r>
      <w:proofErr w:type="spellStart"/>
      <w:r>
        <w:t>env</w:t>
      </w:r>
      <w:proofErr w:type="spellEnd"/>
      <w:r>
        <w:t xml:space="preserve">, gag and pol.  </w:t>
      </w:r>
      <w:r w:rsidRPr="002F2964">
        <w:rPr>
          <w:b/>
        </w:rPr>
        <w:t>Particularly</w:t>
      </w:r>
      <w:r>
        <w:t xml:space="preserve"> </w:t>
      </w:r>
      <w:proofErr w:type="spellStart"/>
      <w:r>
        <w:t>pol</w:t>
      </w:r>
      <w:proofErr w:type="spellEnd"/>
      <w:r>
        <w:t xml:space="preserve"> as it’s the focus of most of your work.</w:t>
      </w:r>
    </w:p>
    <w:p w:rsidR="006F7603" w:rsidRDefault="006F7603">
      <w:pPr>
        <w:pStyle w:val="CommentText"/>
      </w:pPr>
    </w:p>
    <w:p w:rsidR="006F7603" w:rsidRDefault="006F7603">
      <w:pPr>
        <w:pStyle w:val="CommentText"/>
      </w:pPr>
      <w:r>
        <w:t>The others should be mentioned but in no great detail.</w:t>
      </w:r>
    </w:p>
    <w:p w:rsidR="006F7603" w:rsidRDefault="006F7603">
      <w:pPr>
        <w:pStyle w:val="CommentText"/>
      </w:pPr>
    </w:p>
    <w:p w:rsidR="006F7603" w:rsidRDefault="006F7603">
      <w:pPr>
        <w:pStyle w:val="CommentText"/>
      </w:pPr>
      <w:r>
        <w:t>I haven’t corrected this section as I’ll do it fully in the next draft when you’ve restructured it.</w:t>
      </w:r>
    </w:p>
  </w:comment>
  <w:comment w:id="50" w:author="Simon Travers" w:date="2013-07-05T13:25:00Z" w:initials="OU">
    <w:p w:rsidR="006F7603" w:rsidRDefault="006F7603">
      <w:pPr>
        <w:pStyle w:val="CommentText"/>
      </w:pPr>
      <w:r>
        <w:rPr>
          <w:rStyle w:val="CommentReference"/>
        </w:rPr>
        <w:annotationRef/>
      </w:r>
      <w:r>
        <w:t>Why is this down so far after you referenced it first?</w:t>
      </w:r>
    </w:p>
  </w:comment>
  <w:comment w:id="51" w:author="Simon Travers" w:date="2013-07-05T13:28:00Z" w:initials="OU">
    <w:p w:rsidR="006F7603" w:rsidRDefault="006F7603">
      <w:pPr>
        <w:pStyle w:val="CommentText"/>
      </w:pPr>
      <w:r>
        <w:rPr>
          <w:rStyle w:val="CommentReference"/>
        </w:rPr>
        <w:annotationRef/>
      </w:r>
      <w:r>
        <w:t>This sentence makes absolutely no sense.</w:t>
      </w:r>
    </w:p>
  </w:comment>
  <w:comment w:id="59" w:author="Simon Travers" w:date="2013-07-05T13:29:00Z" w:initials="OU">
    <w:p w:rsidR="006F7603" w:rsidRDefault="006F7603">
      <w:pPr>
        <w:pStyle w:val="CommentText"/>
      </w:pPr>
      <w:r>
        <w:rPr>
          <w:rStyle w:val="CommentReference"/>
        </w:rPr>
        <w:annotationRef/>
      </w:r>
      <w:r>
        <w:t>Not good enough…provide detail!</w:t>
      </w:r>
    </w:p>
  </w:comment>
  <w:comment w:id="60" w:author="Simon Travers" w:date="2013-07-05T13:31:00Z" w:initials="OU">
    <w:p w:rsidR="006F7603" w:rsidRDefault="006F7603">
      <w:pPr>
        <w:pStyle w:val="CommentText"/>
      </w:pPr>
      <w:r>
        <w:rPr>
          <w:rStyle w:val="CommentReference"/>
        </w:rPr>
        <w:annotationRef/>
      </w:r>
      <w:r>
        <w:t>Rephrase…</w:t>
      </w:r>
      <w:proofErr w:type="gramStart"/>
      <w:r>
        <w:t>.confusingly</w:t>
      </w:r>
      <w:proofErr w:type="gramEnd"/>
      <w:r>
        <w:t xml:space="preserve"> written</w:t>
      </w:r>
    </w:p>
  </w:comment>
  <w:comment w:id="61" w:author="Simon Travers" w:date="2013-07-05T13:32:00Z" w:initials="OU">
    <w:p w:rsidR="006F7603" w:rsidRDefault="006F7603">
      <w:pPr>
        <w:pStyle w:val="CommentText"/>
      </w:pPr>
      <w:r>
        <w:rPr>
          <w:rStyle w:val="CommentReference"/>
        </w:rPr>
        <w:annotationRef/>
      </w:r>
      <w:r>
        <w:t xml:space="preserve">Waffle not related to you at all!  You can probably delete this entire section and just keep that last sentence which will follow the </w:t>
      </w:r>
      <w:proofErr w:type="spellStart"/>
      <w:r>
        <w:t>coreceptor</w:t>
      </w:r>
      <w:proofErr w:type="spellEnd"/>
      <w:r>
        <w:t xml:space="preserve"> binding section.</w:t>
      </w:r>
    </w:p>
  </w:comment>
  <w:comment w:id="62" w:author="Simon Travers" w:date="2013-07-05T13:33:00Z" w:initials="OU">
    <w:p w:rsidR="006F7603" w:rsidRDefault="006F7603">
      <w:pPr>
        <w:pStyle w:val="CommentText"/>
      </w:pPr>
      <w:r>
        <w:rPr>
          <w:rStyle w:val="CommentReference"/>
        </w:rPr>
        <w:annotationRef/>
      </w:r>
      <w:r>
        <w:t>Scientific writing</w:t>
      </w:r>
      <w:proofErr w:type="gramStart"/>
      <w:r>
        <w:t>?!!</w:t>
      </w:r>
      <w:proofErr w:type="gramEnd"/>
      <w:r>
        <w:t xml:space="preserve">  Come on!</w:t>
      </w:r>
    </w:p>
  </w:comment>
  <w:comment w:id="63" w:author="Simon Travers" w:date="2013-07-05T13:35:00Z" w:initials="OU">
    <w:p w:rsidR="006F7603" w:rsidRDefault="006F7603">
      <w:pPr>
        <w:pStyle w:val="CommentText"/>
      </w:pPr>
      <w:r>
        <w:rPr>
          <w:rStyle w:val="CommentReference"/>
        </w:rPr>
        <w:annotationRef/>
      </w:r>
      <w:r>
        <w:t xml:space="preserve">This entire section reads like you’ve found a paper that nicely and in great depth describes the life cycle and you’ve used that to paraphrase from.  There’s too much unnecessary detail. </w:t>
      </w:r>
    </w:p>
    <w:p w:rsidR="006F7603" w:rsidRDefault="006F7603">
      <w:pPr>
        <w:pStyle w:val="CommentText"/>
      </w:pPr>
    </w:p>
    <w:p w:rsidR="006F7603" w:rsidRDefault="006F7603">
      <w:pPr>
        <w:pStyle w:val="CommentText"/>
      </w:pPr>
      <w:r>
        <w:t>You need to include enough detail that the reader understands what happening and in sections that are particularly pertinent to your work that’s where you need to add detail!</w:t>
      </w:r>
    </w:p>
  </w:comment>
  <w:comment w:id="64" w:author="Simon Travers" w:date="2013-07-05T13:35:00Z" w:initials="OU">
    <w:p w:rsidR="006F7603" w:rsidRDefault="006F7603">
      <w:pPr>
        <w:pStyle w:val="CommentText"/>
      </w:pPr>
      <w:r>
        <w:rPr>
          <w:rStyle w:val="CommentReference"/>
        </w:rPr>
        <w:annotationRef/>
      </w:r>
      <w:r>
        <w:t>??????????</w:t>
      </w:r>
    </w:p>
  </w:comment>
  <w:comment w:id="65" w:author="Simon Travers" w:date="2013-07-05T13:36:00Z" w:initials="OU">
    <w:p w:rsidR="006F7603" w:rsidRDefault="006F7603">
      <w:pPr>
        <w:pStyle w:val="CommentText"/>
      </w:pPr>
      <w:r>
        <w:rPr>
          <w:rStyle w:val="CommentReference"/>
        </w:rPr>
        <w:annotationRef/>
      </w:r>
      <w:r>
        <w:t xml:space="preserve">Is </w:t>
      </w:r>
      <w:proofErr w:type="gramStart"/>
      <w:r>
        <w:t>this  joke</w:t>
      </w:r>
      <w:proofErr w:type="gramEnd"/>
      <w:r>
        <w:t>?   The virus uses phylogenetic analysis to generate diversity</w:t>
      </w:r>
      <w:proofErr w:type="gramStart"/>
      <w:r>
        <w:t>?!</w:t>
      </w:r>
      <w:proofErr w:type="gramEnd"/>
    </w:p>
  </w:comment>
  <w:comment w:id="66" w:author="Simon Travers" w:date="2013-07-05T13:38:00Z" w:initials="OU">
    <w:p w:rsidR="006F7603" w:rsidRDefault="006F7603">
      <w:pPr>
        <w:pStyle w:val="CommentText"/>
      </w:pPr>
      <w:r>
        <w:rPr>
          <w:rStyle w:val="CommentReference"/>
        </w:rPr>
        <w:annotationRef/>
      </w:r>
      <w:r>
        <w:t xml:space="preserve">Really?  Does the virus create diversity?  </w:t>
      </w:r>
    </w:p>
    <w:p w:rsidR="006F7603" w:rsidRDefault="006F7603">
      <w:pPr>
        <w:pStyle w:val="CommentText"/>
      </w:pPr>
    </w:p>
    <w:p w:rsidR="006F7603" w:rsidRDefault="006F7603">
      <w:pPr>
        <w:pStyle w:val="CommentText"/>
      </w:pPr>
      <w:r>
        <w:t xml:space="preserve">This is such an important section relative to your work (HIV evolution and diversity) and you’ve given it three crap sentences that make no sense.  </w:t>
      </w:r>
    </w:p>
    <w:p w:rsidR="006F7603" w:rsidRDefault="006F7603">
      <w:pPr>
        <w:pStyle w:val="CommentText"/>
      </w:pPr>
    </w:p>
    <w:p w:rsidR="006F7603" w:rsidRDefault="006F7603">
      <w:pPr>
        <w:pStyle w:val="CommentText"/>
      </w:pPr>
      <w:r>
        <w:t xml:space="preserve">This is so critical!  If you haven’t written more about HIV evolution later on then you </w:t>
      </w:r>
      <w:r w:rsidRPr="0062701B">
        <w:rPr>
          <w:b/>
        </w:rPr>
        <w:t xml:space="preserve">MUST </w:t>
      </w:r>
      <w:r>
        <w:t xml:space="preserve">add in a coherent section somewhere.  This forms the whole biological basis of drug resistance! </w:t>
      </w:r>
    </w:p>
  </w:comment>
  <w:comment w:id="67" w:author="Simon Travers" w:date="2013-07-05T13:39:00Z" w:initials="OU">
    <w:p w:rsidR="006F7603" w:rsidRDefault="006F7603">
      <w:pPr>
        <w:pStyle w:val="CommentText"/>
      </w:pPr>
      <w:r>
        <w:rPr>
          <w:rStyle w:val="CommentReference"/>
        </w:rPr>
        <w:annotationRef/>
      </w:r>
      <w:r>
        <w:t xml:space="preserve">What are groups, subtypes etc?  You haven’t said what they are and how their identified.  You’ve just jumped in and said about </w:t>
      </w:r>
      <w:proofErr w:type="gramStart"/>
      <w:r>
        <w:t>them…..detail</w:t>
      </w:r>
      <w:proofErr w:type="gramEnd"/>
      <w:r>
        <w:t>!</w:t>
      </w:r>
    </w:p>
  </w:comment>
  <w:comment w:id="68" w:author="Simon Travers" w:date="2013-07-05T13:39:00Z" w:initials="OU">
    <w:p w:rsidR="006F7603" w:rsidRDefault="006F7603">
      <w:pPr>
        <w:pStyle w:val="CommentText"/>
      </w:pPr>
      <w:r>
        <w:rPr>
          <w:rStyle w:val="CommentReference"/>
        </w:rPr>
        <w:annotationRef/>
      </w:r>
      <w:r>
        <w:t>Haven’t you described this already previously?</w:t>
      </w:r>
    </w:p>
  </w:comment>
  <w:comment w:id="69" w:author="Simon Travers" w:date="2013-07-05T13:40:00Z" w:initials="OU">
    <w:p w:rsidR="006F7603" w:rsidRDefault="006F7603">
      <w:pPr>
        <w:pStyle w:val="CommentText"/>
      </w:pPr>
      <w:r>
        <w:rPr>
          <w:rStyle w:val="CommentReference"/>
        </w:rPr>
        <w:annotationRef/>
      </w:r>
      <w:r>
        <w:t xml:space="preserve">Surely this section should be earlier where you’ve already described something similar?  This is better written/paraphrased </w:t>
      </w:r>
      <w:proofErr w:type="gramStart"/>
      <w:r>
        <w:t>than  a</w:t>
      </w:r>
      <w:proofErr w:type="gramEnd"/>
      <w:r>
        <w:t xml:space="preserve"> lot of the earlier section so combine them together into a sensible, coherent section.</w:t>
      </w:r>
    </w:p>
  </w:comment>
  <w:comment w:id="70" w:author="Simon Travers" w:date="2013-07-05T13:55:00Z" w:initials="OU">
    <w:p w:rsidR="006F7603" w:rsidRDefault="006F7603">
      <w:pPr>
        <w:pStyle w:val="CommentText"/>
      </w:pPr>
      <w:r>
        <w:rPr>
          <w:rStyle w:val="CommentReference"/>
        </w:rPr>
        <w:annotationRef/>
      </w:r>
      <w:r>
        <w:t xml:space="preserve">This information is FAR too old to be including in your thesis in 2013.  Since then the whole diversity of the HIV pandemic has been described leading to the identification of the various groups and subtypes of HIV.  </w:t>
      </w:r>
    </w:p>
  </w:comment>
  <w:comment w:id="71" w:author="Simon Travers" w:date="2013-07-05T13:56:00Z" w:initials="OU">
    <w:p w:rsidR="006F7603" w:rsidRDefault="006F7603">
      <w:pPr>
        <w:pStyle w:val="CommentText"/>
      </w:pPr>
      <w:r>
        <w:rPr>
          <w:rStyle w:val="CommentReference"/>
        </w:rPr>
        <w:annotationRef/>
      </w:r>
      <w:r>
        <w:t>Go read the Robertson 2000 paper and come back and rewrite this section using that as a basis.  It’s all over the place at the moment.</w:t>
      </w:r>
    </w:p>
  </w:comment>
  <w:comment w:id="72" w:author="Simon Travers" w:date="2013-07-05T13:55:00Z" w:initials="OU">
    <w:p w:rsidR="006F7603" w:rsidRDefault="006F7603">
      <w:pPr>
        <w:pStyle w:val="CommentText"/>
      </w:pPr>
      <w:r>
        <w:rPr>
          <w:rStyle w:val="CommentReference"/>
        </w:rPr>
        <w:annotationRef/>
      </w:r>
      <w:r>
        <w:t>That’s a rooted tree!!</w:t>
      </w:r>
    </w:p>
  </w:comment>
  <w:comment w:id="73" w:author="Simon Travers" w:date="2013-07-05T13:57:00Z" w:initials="OU">
    <w:p w:rsidR="006F7603" w:rsidRDefault="006F7603">
      <w:pPr>
        <w:pStyle w:val="CommentText"/>
      </w:pPr>
      <w:r>
        <w:rPr>
          <w:rStyle w:val="CommentReference"/>
        </w:rPr>
        <w:annotationRef/>
      </w:r>
      <w:r>
        <w:t>So every time someone is infected with two subtypes a recombinant form is created</w:t>
      </w:r>
      <w:proofErr w:type="gramStart"/>
      <w:r>
        <w:t>?!</w:t>
      </w:r>
      <w:proofErr w:type="gramEnd"/>
    </w:p>
  </w:comment>
  <w:comment w:id="74" w:author="Simon Travers" w:date="2013-07-05T13:57:00Z" w:initials="OU">
    <w:p w:rsidR="006F7603" w:rsidRDefault="006F7603">
      <w:pPr>
        <w:pStyle w:val="CommentText"/>
      </w:pPr>
      <w:r>
        <w:rPr>
          <w:rStyle w:val="CommentReference"/>
        </w:rPr>
        <w:annotationRef/>
      </w:r>
      <w:r>
        <w:t>Reword…confusing.</w:t>
      </w:r>
    </w:p>
  </w:comment>
  <w:comment w:id="75" w:author="Simon Travers" w:date="2013-07-05T13:58:00Z" w:initials="OU">
    <w:p w:rsidR="006F7603" w:rsidRDefault="006F7603">
      <w:pPr>
        <w:pStyle w:val="CommentText"/>
      </w:pPr>
      <w:r>
        <w:rPr>
          <w:rStyle w:val="CommentReference"/>
        </w:rPr>
        <w:annotationRef/>
      </w:r>
      <w:r>
        <w:t>?????  SCIENTIFIC LANGUAGE!!!</w:t>
      </w:r>
    </w:p>
  </w:comment>
  <w:comment w:id="76" w:author="Simon Travers" w:date="2013-07-05T13:58:00Z" w:initials="OU">
    <w:p w:rsidR="006F7603" w:rsidRDefault="006F7603">
      <w:pPr>
        <w:pStyle w:val="CommentText"/>
      </w:pPr>
      <w:r>
        <w:rPr>
          <w:rStyle w:val="CommentReference"/>
        </w:rPr>
        <w:annotationRef/>
      </w:r>
      <w:r>
        <w:t>How do we know…you didn’t properly describe group M in the previous section!</w:t>
      </w:r>
    </w:p>
  </w:comment>
  <w:comment w:id="77" w:author="Simon Travers" w:date="2013-07-05T13:59:00Z" w:initials="OU">
    <w:p w:rsidR="006F7603" w:rsidRDefault="006F7603">
      <w:pPr>
        <w:pStyle w:val="CommentText"/>
      </w:pPr>
      <w:r>
        <w:rPr>
          <w:rStyle w:val="CommentReference"/>
        </w:rPr>
        <w:annotationRef/>
      </w:r>
      <w:r>
        <w:t xml:space="preserve">What about group P?  That’s what would show that your literature review is </w:t>
      </w:r>
      <w:proofErr w:type="spellStart"/>
      <w:r>
        <w:t>uptodate</w:t>
      </w:r>
      <w:proofErr w:type="spellEnd"/>
      <w:r>
        <w:t>!</w:t>
      </w:r>
    </w:p>
  </w:comment>
  <w:comment w:id="78" w:author="Simon Travers" w:date="2013-07-05T14:00:00Z" w:initials="OU">
    <w:p w:rsidR="006F7603" w:rsidRDefault="006F7603">
      <w:pPr>
        <w:pStyle w:val="CommentText"/>
      </w:pPr>
      <w:r>
        <w:rPr>
          <w:rStyle w:val="CommentReference"/>
        </w:rPr>
        <w:annotationRef/>
      </w:r>
      <w:r>
        <w:t>The all sounds like more detailed repetition of earlier sections…it’s supposed to be a cohesive, structured read and it doesn’t feel like that at all!</w:t>
      </w:r>
    </w:p>
    <w:p w:rsidR="006F7603" w:rsidRDefault="006F7603">
      <w:pPr>
        <w:pStyle w:val="CommentText"/>
      </w:pPr>
    </w:p>
    <w:p w:rsidR="006F7603" w:rsidRDefault="006F7603">
      <w:pPr>
        <w:pStyle w:val="CommentText"/>
      </w:pPr>
      <w:r>
        <w:t>It feels like you cam across a couple of good reviews and used them to write different sections independently of each other meaning that the same information is presented in different sections with no flow or logic between them.</w:t>
      </w:r>
      <w:bookmarkStart w:id="79" w:name="_GoBack"/>
      <w:bookmarkEnd w:id="79"/>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Symbol">
    <w:panose1 w:val="00000000000000000000"/>
    <w:charset w:val="02"/>
    <w:family w:val="auto"/>
    <w:pitch w:val="variable"/>
    <w:sig w:usb0="00000000" w:usb1="00000000" w:usb2="00010000" w:usb3="00000000" w:csb0="80000000" w:csb1="00000000"/>
  </w:font>
  <w:font w:name="Cambria">
    <w:altName w:val="Times New Roman"/>
    <w:panose1 w:val="00000000000000000000"/>
    <w:charset w:val="4D"/>
    <w:family w:val="roman"/>
    <w:notTrueType/>
    <w:pitch w:val="default"/>
    <w:sig w:usb0="00000003" w:usb1="00000000" w:usb2="00000000" w:usb3="00000000" w:csb0="00000001" w:csb1="00000000"/>
  </w:font>
  <w:font w:name="ＭＳ 明朝">
    <w:panose1 w:val="00000000000000000000"/>
    <w:charset w:val="80"/>
    <w:family w:val="roman"/>
    <w:notTrueType/>
    <w:pitch w:val="fixed"/>
    <w:sig w:usb0="00000001" w:usb1="00000000" w:usb2="01000407" w:usb3="00000000" w:csb0="00020000" w:csb1="00000000"/>
  </w:font>
  <w:font w:name="Calibri">
    <w:altName w:val="Arial"/>
    <w:panose1 w:val="00000000000000000000"/>
    <w:charset w:val="4D"/>
    <w:family w:val="roman"/>
    <w:notTrueType/>
    <w:pitch w:val="default"/>
    <w:sig w:usb0="00000003" w:usb1="00000000" w:usb2="00000000" w:usb3="00000000" w:csb0="00000001" w:csb1="00000000"/>
  </w:font>
  <w:font w:name="ＭＳ ゴシック">
    <w:panose1 w:val="00000000000000000000"/>
    <w:charset w:val="80"/>
    <w:family w:val="modern"/>
    <w:notTrueType/>
    <w:pitch w:val="fixed"/>
    <w:sig w:usb0="00000001" w:usb1="00000000" w:usb2="01000407" w:usb3="00000000" w:csb0="00020000" w:csb1="00000000"/>
  </w:font>
  <w:font w:name="Times">
    <w:panose1 w:val="02000500000000000000"/>
    <w:charset w:val="00"/>
    <w:family w:val="auto"/>
    <w:pitch w:val="variable"/>
    <w:sig w:usb0="00000003" w:usb1="00000000" w:usb2="00000000" w:usb3="00000000" w:csb0="00000001" w:csb1="00000000"/>
  </w:font>
  <w:font w:name="Lucida Grande">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754D49FF"/>
    <w:multiLevelType w:val="multilevel"/>
    <w:tmpl w:val="54188E02"/>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nsid w:val="7A055B2D"/>
    <w:multiLevelType w:val="hybridMultilevel"/>
    <w:tmpl w:val="15F84E8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7E8F0F00"/>
    <w:multiLevelType w:val="hybridMultilevel"/>
    <w:tmpl w:val="54188E02"/>
    <w:lvl w:ilvl="0" w:tplc="A19C57D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trackRevisions/>
  <w:doNotTrackMoves/>
  <w:defaultTabStop w:val="720"/>
  <w:drawingGridHorizontalSpacing w:val="360"/>
  <w:drawingGridVerticalSpacing w:val="360"/>
  <w:displayHorizontalDrawingGridEvery w:val="0"/>
  <w:displayVerticalDrawingGridEvery w:val="0"/>
  <w:characterSpacingControl w:val="doNotCompress"/>
  <w:savePreviewPicture/>
  <w:compat>
    <w:useFELayout/>
  </w:compat>
  <w:rsids>
    <w:rsidRoot w:val="00394854"/>
    <w:rsid w:val="000019A4"/>
    <w:rsid w:val="00002AC0"/>
    <w:rsid w:val="0000764F"/>
    <w:rsid w:val="00012678"/>
    <w:rsid w:val="00014F71"/>
    <w:rsid w:val="00027FC1"/>
    <w:rsid w:val="000309D1"/>
    <w:rsid w:val="000311A2"/>
    <w:rsid w:val="000333A2"/>
    <w:rsid w:val="00037F46"/>
    <w:rsid w:val="00041128"/>
    <w:rsid w:val="00042A21"/>
    <w:rsid w:val="000437F2"/>
    <w:rsid w:val="00044BFE"/>
    <w:rsid w:val="00047B55"/>
    <w:rsid w:val="00051D69"/>
    <w:rsid w:val="000579D6"/>
    <w:rsid w:val="0006165E"/>
    <w:rsid w:val="00061F6D"/>
    <w:rsid w:val="00063CA9"/>
    <w:rsid w:val="00065906"/>
    <w:rsid w:val="000745CB"/>
    <w:rsid w:val="00075ED6"/>
    <w:rsid w:val="00077648"/>
    <w:rsid w:val="0008020E"/>
    <w:rsid w:val="00080C7F"/>
    <w:rsid w:val="00082FF1"/>
    <w:rsid w:val="0008538F"/>
    <w:rsid w:val="00091B56"/>
    <w:rsid w:val="00093963"/>
    <w:rsid w:val="000B232B"/>
    <w:rsid w:val="000B4BFB"/>
    <w:rsid w:val="000C044D"/>
    <w:rsid w:val="000C179E"/>
    <w:rsid w:val="000C57A1"/>
    <w:rsid w:val="000D05EC"/>
    <w:rsid w:val="000D0FF0"/>
    <w:rsid w:val="000D763C"/>
    <w:rsid w:val="000D7964"/>
    <w:rsid w:val="000E3DD2"/>
    <w:rsid w:val="000E5931"/>
    <w:rsid w:val="000E5A39"/>
    <w:rsid w:val="000E5B55"/>
    <w:rsid w:val="000F0089"/>
    <w:rsid w:val="000F0978"/>
    <w:rsid w:val="000F574D"/>
    <w:rsid w:val="0010067F"/>
    <w:rsid w:val="001024B7"/>
    <w:rsid w:val="00106307"/>
    <w:rsid w:val="001106B7"/>
    <w:rsid w:val="0011256E"/>
    <w:rsid w:val="00113FE1"/>
    <w:rsid w:val="001155DB"/>
    <w:rsid w:val="00120677"/>
    <w:rsid w:val="00130779"/>
    <w:rsid w:val="00132739"/>
    <w:rsid w:val="001378E5"/>
    <w:rsid w:val="0015172F"/>
    <w:rsid w:val="00154805"/>
    <w:rsid w:val="001565D0"/>
    <w:rsid w:val="00165B24"/>
    <w:rsid w:val="001735F9"/>
    <w:rsid w:val="00180DBC"/>
    <w:rsid w:val="00191A79"/>
    <w:rsid w:val="00194F9B"/>
    <w:rsid w:val="001970B6"/>
    <w:rsid w:val="001A0B4C"/>
    <w:rsid w:val="001A671E"/>
    <w:rsid w:val="001B01BE"/>
    <w:rsid w:val="001B06E5"/>
    <w:rsid w:val="001B21E6"/>
    <w:rsid w:val="001C0676"/>
    <w:rsid w:val="001C0F68"/>
    <w:rsid w:val="001C51C9"/>
    <w:rsid w:val="001D1E15"/>
    <w:rsid w:val="001D74C9"/>
    <w:rsid w:val="001E03C5"/>
    <w:rsid w:val="001E3E57"/>
    <w:rsid w:val="001E4681"/>
    <w:rsid w:val="001E4DA1"/>
    <w:rsid w:val="001E560A"/>
    <w:rsid w:val="001E6510"/>
    <w:rsid w:val="001E7867"/>
    <w:rsid w:val="001F06D6"/>
    <w:rsid w:val="001F1202"/>
    <w:rsid w:val="001F1DAF"/>
    <w:rsid w:val="001F5F95"/>
    <w:rsid w:val="001F7EFC"/>
    <w:rsid w:val="00201F6E"/>
    <w:rsid w:val="00207AAB"/>
    <w:rsid w:val="002100DB"/>
    <w:rsid w:val="002164A6"/>
    <w:rsid w:val="002169E8"/>
    <w:rsid w:val="002203E9"/>
    <w:rsid w:val="00234C46"/>
    <w:rsid w:val="00237D3B"/>
    <w:rsid w:val="00241855"/>
    <w:rsid w:val="00241C89"/>
    <w:rsid w:val="00244D6C"/>
    <w:rsid w:val="002500CD"/>
    <w:rsid w:val="00250754"/>
    <w:rsid w:val="002513D1"/>
    <w:rsid w:val="0025388B"/>
    <w:rsid w:val="002544B1"/>
    <w:rsid w:val="0026016B"/>
    <w:rsid w:val="002602A7"/>
    <w:rsid w:val="00260A37"/>
    <w:rsid w:val="00260FC1"/>
    <w:rsid w:val="00261C55"/>
    <w:rsid w:val="00263A12"/>
    <w:rsid w:val="00266C55"/>
    <w:rsid w:val="002715EF"/>
    <w:rsid w:val="00274CDB"/>
    <w:rsid w:val="00277144"/>
    <w:rsid w:val="002803C0"/>
    <w:rsid w:val="00283676"/>
    <w:rsid w:val="00287353"/>
    <w:rsid w:val="00290F3E"/>
    <w:rsid w:val="00296AA2"/>
    <w:rsid w:val="002A6942"/>
    <w:rsid w:val="002B0AD4"/>
    <w:rsid w:val="002B2D37"/>
    <w:rsid w:val="002B3743"/>
    <w:rsid w:val="002B6CE6"/>
    <w:rsid w:val="002B6E0F"/>
    <w:rsid w:val="002C18AB"/>
    <w:rsid w:val="002C1FAF"/>
    <w:rsid w:val="002C4450"/>
    <w:rsid w:val="002C44E8"/>
    <w:rsid w:val="002C6867"/>
    <w:rsid w:val="002C6BAA"/>
    <w:rsid w:val="002D21BB"/>
    <w:rsid w:val="002D67F0"/>
    <w:rsid w:val="002D69EE"/>
    <w:rsid w:val="002D7350"/>
    <w:rsid w:val="002D7769"/>
    <w:rsid w:val="002E06E6"/>
    <w:rsid w:val="002F2964"/>
    <w:rsid w:val="002F42D2"/>
    <w:rsid w:val="002F4CA1"/>
    <w:rsid w:val="002F5521"/>
    <w:rsid w:val="002F5C94"/>
    <w:rsid w:val="002F7283"/>
    <w:rsid w:val="00301590"/>
    <w:rsid w:val="00303B33"/>
    <w:rsid w:val="00304CF1"/>
    <w:rsid w:val="00305F28"/>
    <w:rsid w:val="0031004C"/>
    <w:rsid w:val="00313E48"/>
    <w:rsid w:val="00316DBE"/>
    <w:rsid w:val="00317D13"/>
    <w:rsid w:val="00321FD8"/>
    <w:rsid w:val="003235A8"/>
    <w:rsid w:val="003273C9"/>
    <w:rsid w:val="00333A53"/>
    <w:rsid w:val="003346A0"/>
    <w:rsid w:val="00335F51"/>
    <w:rsid w:val="003440C8"/>
    <w:rsid w:val="00351C0E"/>
    <w:rsid w:val="0035520F"/>
    <w:rsid w:val="00356D62"/>
    <w:rsid w:val="0036206C"/>
    <w:rsid w:val="00364DA7"/>
    <w:rsid w:val="00372135"/>
    <w:rsid w:val="00377FB4"/>
    <w:rsid w:val="003808D9"/>
    <w:rsid w:val="00383258"/>
    <w:rsid w:val="00385413"/>
    <w:rsid w:val="00385686"/>
    <w:rsid w:val="0038763A"/>
    <w:rsid w:val="00390457"/>
    <w:rsid w:val="003926D1"/>
    <w:rsid w:val="003943DE"/>
    <w:rsid w:val="0039463A"/>
    <w:rsid w:val="00394854"/>
    <w:rsid w:val="0039507A"/>
    <w:rsid w:val="003951A6"/>
    <w:rsid w:val="0039733B"/>
    <w:rsid w:val="00397AA8"/>
    <w:rsid w:val="003A105A"/>
    <w:rsid w:val="003A7213"/>
    <w:rsid w:val="003A7C37"/>
    <w:rsid w:val="003B29B9"/>
    <w:rsid w:val="003B3D39"/>
    <w:rsid w:val="003C6B9F"/>
    <w:rsid w:val="003C6C06"/>
    <w:rsid w:val="003D0081"/>
    <w:rsid w:val="003D4619"/>
    <w:rsid w:val="003E097B"/>
    <w:rsid w:val="003E3AAC"/>
    <w:rsid w:val="003E5EE5"/>
    <w:rsid w:val="003F3668"/>
    <w:rsid w:val="003F3EED"/>
    <w:rsid w:val="003F5AC1"/>
    <w:rsid w:val="003F6A23"/>
    <w:rsid w:val="003F74E8"/>
    <w:rsid w:val="00400642"/>
    <w:rsid w:val="0040608B"/>
    <w:rsid w:val="00407A2D"/>
    <w:rsid w:val="0041299C"/>
    <w:rsid w:val="00413F49"/>
    <w:rsid w:val="00414D34"/>
    <w:rsid w:val="00427679"/>
    <w:rsid w:val="00436056"/>
    <w:rsid w:val="0044025E"/>
    <w:rsid w:val="0044295E"/>
    <w:rsid w:val="00444118"/>
    <w:rsid w:val="00444BF6"/>
    <w:rsid w:val="00447FE2"/>
    <w:rsid w:val="004536F9"/>
    <w:rsid w:val="00453757"/>
    <w:rsid w:val="00475E2B"/>
    <w:rsid w:val="00486DB6"/>
    <w:rsid w:val="00490A28"/>
    <w:rsid w:val="004916AD"/>
    <w:rsid w:val="00494802"/>
    <w:rsid w:val="004955AE"/>
    <w:rsid w:val="00497B94"/>
    <w:rsid w:val="004A6AA4"/>
    <w:rsid w:val="004B3769"/>
    <w:rsid w:val="004B4655"/>
    <w:rsid w:val="004B6561"/>
    <w:rsid w:val="004B6D55"/>
    <w:rsid w:val="004B6EC0"/>
    <w:rsid w:val="004C3B5C"/>
    <w:rsid w:val="004C4080"/>
    <w:rsid w:val="004D190D"/>
    <w:rsid w:val="004D7462"/>
    <w:rsid w:val="004E181F"/>
    <w:rsid w:val="004E555B"/>
    <w:rsid w:val="004E5699"/>
    <w:rsid w:val="004E6732"/>
    <w:rsid w:val="004F2984"/>
    <w:rsid w:val="00500330"/>
    <w:rsid w:val="0050069A"/>
    <w:rsid w:val="00514863"/>
    <w:rsid w:val="005156E9"/>
    <w:rsid w:val="00517140"/>
    <w:rsid w:val="00520180"/>
    <w:rsid w:val="005223F1"/>
    <w:rsid w:val="00523771"/>
    <w:rsid w:val="0053253F"/>
    <w:rsid w:val="00535CC9"/>
    <w:rsid w:val="00537C6E"/>
    <w:rsid w:val="00541DEF"/>
    <w:rsid w:val="0054229B"/>
    <w:rsid w:val="00552CE6"/>
    <w:rsid w:val="00552D00"/>
    <w:rsid w:val="00554E17"/>
    <w:rsid w:val="00564DAE"/>
    <w:rsid w:val="00570F65"/>
    <w:rsid w:val="0057408D"/>
    <w:rsid w:val="00577CE8"/>
    <w:rsid w:val="00577E9A"/>
    <w:rsid w:val="00587591"/>
    <w:rsid w:val="005912E5"/>
    <w:rsid w:val="005A10E6"/>
    <w:rsid w:val="005A2522"/>
    <w:rsid w:val="005A49EC"/>
    <w:rsid w:val="005A5B22"/>
    <w:rsid w:val="005A6352"/>
    <w:rsid w:val="005B00CE"/>
    <w:rsid w:val="005B16D2"/>
    <w:rsid w:val="005B312D"/>
    <w:rsid w:val="005B4843"/>
    <w:rsid w:val="005C0F60"/>
    <w:rsid w:val="005C1ECF"/>
    <w:rsid w:val="005C37D3"/>
    <w:rsid w:val="005C6042"/>
    <w:rsid w:val="005C758E"/>
    <w:rsid w:val="005D0D4B"/>
    <w:rsid w:val="005D15BC"/>
    <w:rsid w:val="005E118F"/>
    <w:rsid w:val="005E2C1F"/>
    <w:rsid w:val="005E4C71"/>
    <w:rsid w:val="005E57FB"/>
    <w:rsid w:val="005E5F47"/>
    <w:rsid w:val="005E73D7"/>
    <w:rsid w:val="005F0399"/>
    <w:rsid w:val="005F09D5"/>
    <w:rsid w:val="005F4060"/>
    <w:rsid w:val="005F70B8"/>
    <w:rsid w:val="00600341"/>
    <w:rsid w:val="0060423A"/>
    <w:rsid w:val="00611799"/>
    <w:rsid w:val="00612158"/>
    <w:rsid w:val="00615108"/>
    <w:rsid w:val="00625FF6"/>
    <w:rsid w:val="0062701B"/>
    <w:rsid w:val="00630963"/>
    <w:rsid w:val="00633DD1"/>
    <w:rsid w:val="006348D4"/>
    <w:rsid w:val="006372CE"/>
    <w:rsid w:val="00640311"/>
    <w:rsid w:val="00640E69"/>
    <w:rsid w:val="0064771F"/>
    <w:rsid w:val="00656802"/>
    <w:rsid w:val="00656879"/>
    <w:rsid w:val="00657B76"/>
    <w:rsid w:val="0066005B"/>
    <w:rsid w:val="00660D83"/>
    <w:rsid w:val="00661DB1"/>
    <w:rsid w:val="00663B39"/>
    <w:rsid w:val="00664692"/>
    <w:rsid w:val="00670F61"/>
    <w:rsid w:val="00672B05"/>
    <w:rsid w:val="00673E8E"/>
    <w:rsid w:val="006760A2"/>
    <w:rsid w:val="00677235"/>
    <w:rsid w:val="00684549"/>
    <w:rsid w:val="006851CB"/>
    <w:rsid w:val="00685993"/>
    <w:rsid w:val="006A1531"/>
    <w:rsid w:val="006A207D"/>
    <w:rsid w:val="006B0861"/>
    <w:rsid w:val="006B2D06"/>
    <w:rsid w:val="006B4B23"/>
    <w:rsid w:val="006B696D"/>
    <w:rsid w:val="006B71A1"/>
    <w:rsid w:val="006C04AF"/>
    <w:rsid w:val="006C2F11"/>
    <w:rsid w:val="006D5A1F"/>
    <w:rsid w:val="006D7AA3"/>
    <w:rsid w:val="006D7D0F"/>
    <w:rsid w:val="006E0998"/>
    <w:rsid w:val="006E276B"/>
    <w:rsid w:val="006E2FD7"/>
    <w:rsid w:val="006E345B"/>
    <w:rsid w:val="006E4842"/>
    <w:rsid w:val="006E4FB4"/>
    <w:rsid w:val="006F1128"/>
    <w:rsid w:val="006F7603"/>
    <w:rsid w:val="0070164E"/>
    <w:rsid w:val="007055C1"/>
    <w:rsid w:val="0070654B"/>
    <w:rsid w:val="00712CF5"/>
    <w:rsid w:val="007176C8"/>
    <w:rsid w:val="0072578F"/>
    <w:rsid w:val="00726041"/>
    <w:rsid w:val="0072633F"/>
    <w:rsid w:val="007308E6"/>
    <w:rsid w:val="00735E9B"/>
    <w:rsid w:val="00735F31"/>
    <w:rsid w:val="0073604B"/>
    <w:rsid w:val="007371AA"/>
    <w:rsid w:val="00741DD4"/>
    <w:rsid w:val="00741F93"/>
    <w:rsid w:val="00744C6C"/>
    <w:rsid w:val="00746623"/>
    <w:rsid w:val="00750801"/>
    <w:rsid w:val="007508AB"/>
    <w:rsid w:val="00750DA0"/>
    <w:rsid w:val="007610CF"/>
    <w:rsid w:val="0076314D"/>
    <w:rsid w:val="00764D23"/>
    <w:rsid w:val="0076623F"/>
    <w:rsid w:val="0077353F"/>
    <w:rsid w:val="0077377B"/>
    <w:rsid w:val="0077484D"/>
    <w:rsid w:val="00775865"/>
    <w:rsid w:val="00775A63"/>
    <w:rsid w:val="00775CFE"/>
    <w:rsid w:val="007769B4"/>
    <w:rsid w:val="007809E5"/>
    <w:rsid w:val="007850FE"/>
    <w:rsid w:val="007905C5"/>
    <w:rsid w:val="00791715"/>
    <w:rsid w:val="007924F7"/>
    <w:rsid w:val="007A0A86"/>
    <w:rsid w:val="007A4F80"/>
    <w:rsid w:val="007A5058"/>
    <w:rsid w:val="007A6809"/>
    <w:rsid w:val="007A7813"/>
    <w:rsid w:val="007B090E"/>
    <w:rsid w:val="007B130D"/>
    <w:rsid w:val="007B3CFB"/>
    <w:rsid w:val="007B3FCC"/>
    <w:rsid w:val="007B5C46"/>
    <w:rsid w:val="007B6D5F"/>
    <w:rsid w:val="007C5C97"/>
    <w:rsid w:val="007C7984"/>
    <w:rsid w:val="007D20F0"/>
    <w:rsid w:val="007D5062"/>
    <w:rsid w:val="007D7582"/>
    <w:rsid w:val="007E1DBA"/>
    <w:rsid w:val="007E273F"/>
    <w:rsid w:val="007E447E"/>
    <w:rsid w:val="007E5AB2"/>
    <w:rsid w:val="007F23B8"/>
    <w:rsid w:val="007F6735"/>
    <w:rsid w:val="008022FE"/>
    <w:rsid w:val="0080388A"/>
    <w:rsid w:val="008046BC"/>
    <w:rsid w:val="008079A1"/>
    <w:rsid w:val="00810BB4"/>
    <w:rsid w:val="0081166C"/>
    <w:rsid w:val="00816446"/>
    <w:rsid w:val="00822ABB"/>
    <w:rsid w:val="00823027"/>
    <w:rsid w:val="00824602"/>
    <w:rsid w:val="008248B8"/>
    <w:rsid w:val="00827E3C"/>
    <w:rsid w:val="00836F50"/>
    <w:rsid w:val="00840A20"/>
    <w:rsid w:val="00843678"/>
    <w:rsid w:val="008447E3"/>
    <w:rsid w:val="00853730"/>
    <w:rsid w:val="00854A30"/>
    <w:rsid w:val="00857FD1"/>
    <w:rsid w:val="00861615"/>
    <w:rsid w:val="008654AC"/>
    <w:rsid w:val="008662BC"/>
    <w:rsid w:val="00872033"/>
    <w:rsid w:val="00872C0A"/>
    <w:rsid w:val="00875799"/>
    <w:rsid w:val="00875E35"/>
    <w:rsid w:val="00885DDC"/>
    <w:rsid w:val="008868EC"/>
    <w:rsid w:val="008941A2"/>
    <w:rsid w:val="008A27BD"/>
    <w:rsid w:val="008A359F"/>
    <w:rsid w:val="008A405D"/>
    <w:rsid w:val="008A5933"/>
    <w:rsid w:val="008A7F27"/>
    <w:rsid w:val="008B2CCD"/>
    <w:rsid w:val="008C12DF"/>
    <w:rsid w:val="008C5148"/>
    <w:rsid w:val="008C51C6"/>
    <w:rsid w:val="008C586B"/>
    <w:rsid w:val="008D18F2"/>
    <w:rsid w:val="008D5A78"/>
    <w:rsid w:val="008D7AAC"/>
    <w:rsid w:val="008E0E19"/>
    <w:rsid w:val="008E1951"/>
    <w:rsid w:val="008E24CB"/>
    <w:rsid w:val="008E4468"/>
    <w:rsid w:val="00901AEE"/>
    <w:rsid w:val="00905214"/>
    <w:rsid w:val="00906CEA"/>
    <w:rsid w:val="00916100"/>
    <w:rsid w:val="0091722D"/>
    <w:rsid w:val="00927B66"/>
    <w:rsid w:val="00931BB8"/>
    <w:rsid w:val="0093360F"/>
    <w:rsid w:val="009354E6"/>
    <w:rsid w:val="009357DE"/>
    <w:rsid w:val="0094010A"/>
    <w:rsid w:val="009433CE"/>
    <w:rsid w:val="0094446F"/>
    <w:rsid w:val="00950D31"/>
    <w:rsid w:val="00951FD1"/>
    <w:rsid w:val="00952ECB"/>
    <w:rsid w:val="0095501A"/>
    <w:rsid w:val="00955FC1"/>
    <w:rsid w:val="00961117"/>
    <w:rsid w:val="0096281E"/>
    <w:rsid w:val="009716EF"/>
    <w:rsid w:val="00974370"/>
    <w:rsid w:val="009746FD"/>
    <w:rsid w:val="00977D8E"/>
    <w:rsid w:val="00983C8C"/>
    <w:rsid w:val="00984A82"/>
    <w:rsid w:val="00986B33"/>
    <w:rsid w:val="00990FDD"/>
    <w:rsid w:val="0099414C"/>
    <w:rsid w:val="00994CC4"/>
    <w:rsid w:val="009A3A30"/>
    <w:rsid w:val="009A4767"/>
    <w:rsid w:val="009B32FD"/>
    <w:rsid w:val="009B3672"/>
    <w:rsid w:val="009B4790"/>
    <w:rsid w:val="009B5784"/>
    <w:rsid w:val="009C4367"/>
    <w:rsid w:val="009C4E21"/>
    <w:rsid w:val="009D0634"/>
    <w:rsid w:val="009D2A40"/>
    <w:rsid w:val="009D7AD0"/>
    <w:rsid w:val="009E0816"/>
    <w:rsid w:val="009E1553"/>
    <w:rsid w:val="009E2A3C"/>
    <w:rsid w:val="009E4BF6"/>
    <w:rsid w:val="009E57DD"/>
    <w:rsid w:val="009F1496"/>
    <w:rsid w:val="009F27B2"/>
    <w:rsid w:val="009F4824"/>
    <w:rsid w:val="009F7E9F"/>
    <w:rsid w:val="00A066C7"/>
    <w:rsid w:val="00A06A2C"/>
    <w:rsid w:val="00A13BEC"/>
    <w:rsid w:val="00A150F6"/>
    <w:rsid w:val="00A15DD8"/>
    <w:rsid w:val="00A20F63"/>
    <w:rsid w:val="00A21C99"/>
    <w:rsid w:val="00A231F4"/>
    <w:rsid w:val="00A237AC"/>
    <w:rsid w:val="00A27663"/>
    <w:rsid w:val="00A30D5A"/>
    <w:rsid w:val="00A31E68"/>
    <w:rsid w:val="00A31E97"/>
    <w:rsid w:val="00A32FA9"/>
    <w:rsid w:val="00A33581"/>
    <w:rsid w:val="00A35FFB"/>
    <w:rsid w:val="00A37300"/>
    <w:rsid w:val="00A37DD3"/>
    <w:rsid w:val="00A47AD4"/>
    <w:rsid w:val="00A52ED5"/>
    <w:rsid w:val="00A61FF1"/>
    <w:rsid w:val="00A64864"/>
    <w:rsid w:val="00A71330"/>
    <w:rsid w:val="00A73455"/>
    <w:rsid w:val="00A8253B"/>
    <w:rsid w:val="00A85A38"/>
    <w:rsid w:val="00A91BE9"/>
    <w:rsid w:val="00A927CB"/>
    <w:rsid w:val="00A92BE8"/>
    <w:rsid w:val="00AA10A9"/>
    <w:rsid w:val="00AA5A28"/>
    <w:rsid w:val="00AB102B"/>
    <w:rsid w:val="00AB5CAE"/>
    <w:rsid w:val="00AC3EE8"/>
    <w:rsid w:val="00AC4C0D"/>
    <w:rsid w:val="00AD2C5A"/>
    <w:rsid w:val="00AD6E7B"/>
    <w:rsid w:val="00AE13EB"/>
    <w:rsid w:val="00AE4C95"/>
    <w:rsid w:val="00AE6D2E"/>
    <w:rsid w:val="00AF0835"/>
    <w:rsid w:val="00AF42C5"/>
    <w:rsid w:val="00AF6E27"/>
    <w:rsid w:val="00AF71A9"/>
    <w:rsid w:val="00AF763A"/>
    <w:rsid w:val="00B0245D"/>
    <w:rsid w:val="00B107EF"/>
    <w:rsid w:val="00B125E9"/>
    <w:rsid w:val="00B134CB"/>
    <w:rsid w:val="00B14CD8"/>
    <w:rsid w:val="00B153BC"/>
    <w:rsid w:val="00B16100"/>
    <w:rsid w:val="00B17B03"/>
    <w:rsid w:val="00B2254F"/>
    <w:rsid w:val="00B240BF"/>
    <w:rsid w:val="00B2440F"/>
    <w:rsid w:val="00B302A2"/>
    <w:rsid w:val="00B30583"/>
    <w:rsid w:val="00B33A58"/>
    <w:rsid w:val="00B352DE"/>
    <w:rsid w:val="00B36713"/>
    <w:rsid w:val="00B42E48"/>
    <w:rsid w:val="00B42FB6"/>
    <w:rsid w:val="00B50547"/>
    <w:rsid w:val="00B50AB0"/>
    <w:rsid w:val="00B57105"/>
    <w:rsid w:val="00B57897"/>
    <w:rsid w:val="00B60129"/>
    <w:rsid w:val="00B602B8"/>
    <w:rsid w:val="00B7475C"/>
    <w:rsid w:val="00B75787"/>
    <w:rsid w:val="00B86097"/>
    <w:rsid w:val="00B87797"/>
    <w:rsid w:val="00B903ED"/>
    <w:rsid w:val="00B942DD"/>
    <w:rsid w:val="00B96352"/>
    <w:rsid w:val="00B970CF"/>
    <w:rsid w:val="00BA0100"/>
    <w:rsid w:val="00BA0130"/>
    <w:rsid w:val="00BA2D30"/>
    <w:rsid w:val="00BA5710"/>
    <w:rsid w:val="00BB0F62"/>
    <w:rsid w:val="00BB2AF3"/>
    <w:rsid w:val="00BB3BDE"/>
    <w:rsid w:val="00BB3EB7"/>
    <w:rsid w:val="00BC38C6"/>
    <w:rsid w:val="00BC51A8"/>
    <w:rsid w:val="00BD00C3"/>
    <w:rsid w:val="00BD1449"/>
    <w:rsid w:val="00BD424F"/>
    <w:rsid w:val="00BD6C7E"/>
    <w:rsid w:val="00BE05CA"/>
    <w:rsid w:val="00BE24D1"/>
    <w:rsid w:val="00BE5777"/>
    <w:rsid w:val="00BF0A10"/>
    <w:rsid w:val="00BF1B37"/>
    <w:rsid w:val="00C148DA"/>
    <w:rsid w:val="00C1514C"/>
    <w:rsid w:val="00C162C5"/>
    <w:rsid w:val="00C23A5C"/>
    <w:rsid w:val="00C25C49"/>
    <w:rsid w:val="00C342AD"/>
    <w:rsid w:val="00C360B8"/>
    <w:rsid w:val="00C3669E"/>
    <w:rsid w:val="00C37E71"/>
    <w:rsid w:val="00C4047E"/>
    <w:rsid w:val="00C43A95"/>
    <w:rsid w:val="00C44FE9"/>
    <w:rsid w:val="00C52247"/>
    <w:rsid w:val="00C52847"/>
    <w:rsid w:val="00C5758F"/>
    <w:rsid w:val="00C578E3"/>
    <w:rsid w:val="00C6147A"/>
    <w:rsid w:val="00C64663"/>
    <w:rsid w:val="00C70DF0"/>
    <w:rsid w:val="00C71021"/>
    <w:rsid w:val="00C71581"/>
    <w:rsid w:val="00C877B3"/>
    <w:rsid w:val="00C878B5"/>
    <w:rsid w:val="00C9166D"/>
    <w:rsid w:val="00C96DF2"/>
    <w:rsid w:val="00CA3211"/>
    <w:rsid w:val="00CA35AA"/>
    <w:rsid w:val="00CA4B6C"/>
    <w:rsid w:val="00CA4B79"/>
    <w:rsid w:val="00CB1412"/>
    <w:rsid w:val="00CB584A"/>
    <w:rsid w:val="00CC1950"/>
    <w:rsid w:val="00CC3F43"/>
    <w:rsid w:val="00CC6273"/>
    <w:rsid w:val="00CC69CE"/>
    <w:rsid w:val="00CD060C"/>
    <w:rsid w:val="00CD281C"/>
    <w:rsid w:val="00CD5067"/>
    <w:rsid w:val="00CE4FEE"/>
    <w:rsid w:val="00CE6AD2"/>
    <w:rsid w:val="00CF0BB3"/>
    <w:rsid w:val="00CF0BF2"/>
    <w:rsid w:val="00CF1B7A"/>
    <w:rsid w:val="00CF2AF2"/>
    <w:rsid w:val="00CF37D9"/>
    <w:rsid w:val="00D0119D"/>
    <w:rsid w:val="00D0334C"/>
    <w:rsid w:val="00D1326D"/>
    <w:rsid w:val="00D152C5"/>
    <w:rsid w:val="00D1536F"/>
    <w:rsid w:val="00D154F6"/>
    <w:rsid w:val="00D15C34"/>
    <w:rsid w:val="00D20642"/>
    <w:rsid w:val="00D24178"/>
    <w:rsid w:val="00D2707F"/>
    <w:rsid w:val="00D306C1"/>
    <w:rsid w:val="00D3103A"/>
    <w:rsid w:val="00D37843"/>
    <w:rsid w:val="00D41183"/>
    <w:rsid w:val="00D43785"/>
    <w:rsid w:val="00D44264"/>
    <w:rsid w:val="00D45C64"/>
    <w:rsid w:val="00D474E9"/>
    <w:rsid w:val="00D504D0"/>
    <w:rsid w:val="00D5217A"/>
    <w:rsid w:val="00D63B59"/>
    <w:rsid w:val="00D74585"/>
    <w:rsid w:val="00D81552"/>
    <w:rsid w:val="00D8306E"/>
    <w:rsid w:val="00D85490"/>
    <w:rsid w:val="00D860EA"/>
    <w:rsid w:val="00D86D9C"/>
    <w:rsid w:val="00D92CC2"/>
    <w:rsid w:val="00D93B78"/>
    <w:rsid w:val="00D9441B"/>
    <w:rsid w:val="00D96B7E"/>
    <w:rsid w:val="00DA12BE"/>
    <w:rsid w:val="00DA3772"/>
    <w:rsid w:val="00DA3A17"/>
    <w:rsid w:val="00DB0851"/>
    <w:rsid w:val="00DB3CC8"/>
    <w:rsid w:val="00DB4958"/>
    <w:rsid w:val="00DC0754"/>
    <w:rsid w:val="00DC1651"/>
    <w:rsid w:val="00DC4130"/>
    <w:rsid w:val="00DC434D"/>
    <w:rsid w:val="00DC5FC5"/>
    <w:rsid w:val="00DC75B4"/>
    <w:rsid w:val="00DD2DC1"/>
    <w:rsid w:val="00DD7024"/>
    <w:rsid w:val="00DD7DD3"/>
    <w:rsid w:val="00DE0CE9"/>
    <w:rsid w:val="00DE3E2E"/>
    <w:rsid w:val="00DF4079"/>
    <w:rsid w:val="00DF4C8D"/>
    <w:rsid w:val="00DF5BC2"/>
    <w:rsid w:val="00E073EC"/>
    <w:rsid w:val="00E12686"/>
    <w:rsid w:val="00E12EB5"/>
    <w:rsid w:val="00E14457"/>
    <w:rsid w:val="00E15E2F"/>
    <w:rsid w:val="00E23ACE"/>
    <w:rsid w:val="00E24FE6"/>
    <w:rsid w:val="00E30CD1"/>
    <w:rsid w:val="00E34E61"/>
    <w:rsid w:val="00E373C2"/>
    <w:rsid w:val="00E44797"/>
    <w:rsid w:val="00E45264"/>
    <w:rsid w:val="00E47194"/>
    <w:rsid w:val="00E477BD"/>
    <w:rsid w:val="00E51DD6"/>
    <w:rsid w:val="00E53F14"/>
    <w:rsid w:val="00E53F8C"/>
    <w:rsid w:val="00E55FF4"/>
    <w:rsid w:val="00E63E73"/>
    <w:rsid w:val="00E65147"/>
    <w:rsid w:val="00E66903"/>
    <w:rsid w:val="00E66A3B"/>
    <w:rsid w:val="00E80E96"/>
    <w:rsid w:val="00E84CAA"/>
    <w:rsid w:val="00E87CE5"/>
    <w:rsid w:val="00E91362"/>
    <w:rsid w:val="00E92E96"/>
    <w:rsid w:val="00EA0D79"/>
    <w:rsid w:val="00EA6006"/>
    <w:rsid w:val="00EB3448"/>
    <w:rsid w:val="00EC11B7"/>
    <w:rsid w:val="00EC5C9B"/>
    <w:rsid w:val="00ED25C1"/>
    <w:rsid w:val="00ED39B4"/>
    <w:rsid w:val="00ED750A"/>
    <w:rsid w:val="00EE3732"/>
    <w:rsid w:val="00EE5702"/>
    <w:rsid w:val="00EF5FAA"/>
    <w:rsid w:val="00EF66BD"/>
    <w:rsid w:val="00EF7A83"/>
    <w:rsid w:val="00F0043C"/>
    <w:rsid w:val="00F00F2F"/>
    <w:rsid w:val="00F030E0"/>
    <w:rsid w:val="00F0456D"/>
    <w:rsid w:val="00F12246"/>
    <w:rsid w:val="00F13895"/>
    <w:rsid w:val="00F25E3B"/>
    <w:rsid w:val="00F307AA"/>
    <w:rsid w:val="00F35A50"/>
    <w:rsid w:val="00F362B5"/>
    <w:rsid w:val="00F4762E"/>
    <w:rsid w:val="00F479A1"/>
    <w:rsid w:val="00F5208F"/>
    <w:rsid w:val="00F60409"/>
    <w:rsid w:val="00F60B53"/>
    <w:rsid w:val="00F618C6"/>
    <w:rsid w:val="00F61CEE"/>
    <w:rsid w:val="00F62FEC"/>
    <w:rsid w:val="00F65A64"/>
    <w:rsid w:val="00F67E7D"/>
    <w:rsid w:val="00F7233A"/>
    <w:rsid w:val="00F72BFF"/>
    <w:rsid w:val="00F74C17"/>
    <w:rsid w:val="00F761DE"/>
    <w:rsid w:val="00F77EB1"/>
    <w:rsid w:val="00F835B6"/>
    <w:rsid w:val="00F83675"/>
    <w:rsid w:val="00F84162"/>
    <w:rsid w:val="00F9187B"/>
    <w:rsid w:val="00F94B9A"/>
    <w:rsid w:val="00FA008C"/>
    <w:rsid w:val="00FA057E"/>
    <w:rsid w:val="00FA0582"/>
    <w:rsid w:val="00FA0694"/>
    <w:rsid w:val="00FA10E3"/>
    <w:rsid w:val="00FB08AF"/>
    <w:rsid w:val="00FB46EB"/>
    <w:rsid w:val="00FB4B73"/>
    <w:rsid w:val="00FB5CC0"/>
    <w:rsid w:val="00FC1F63"/>
    <w:rsid w:val="00FC25AD"/>
    <w:rsid w:val="00FC4922"/>
    <w:rsid w:val="00FD1502"/>
    <w:rsid w:val="00FD24DA"/>
    <w:rsid w:val="00FE0E21"/>
    <w:rsid w:val="00FE1D60"/>
    <w:rsid w:val="00FE31DF"/>
    <w:rsid w:val="00FE596A"/>
    <w:rsid w:val="00FE6382"/>
    <w:rsid w:val="00FF31BC"/>
    <w:rsid w:val="00FF64B7"/>
    <w:rsid w:val="00FF6511"/>
  </w:rsids>
  <m:mathPr>
    <m:mathFont m:val="Lucida Grande"/>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docDefaults>
  <w:latentStyles w:defLockedState="0" w:defUIPriority="0" w:defSemiHidden="0" w:defUnhideWhenUsed="0" w:defQFormat="0" w:count="276"/>
  <w:style w:type="paragraph" w:default="1" w:styleId="Normal">
    <w:name w:val="Normal"/>
    <w:qFormat/>
    <w:rsid w:val="004E6732"/>
  </w:style>
  <w:style w:type="paragraph" w:styleId="Heading1">
    <w:name w:val="heading 1"/>
    <w:basedOn w:val="Normal"/>
    <w:next w:val="Normal"/>
    <w:link w:val="Heading1Char"/>
    <w:uiPriority w:val="9"/>
    <w:qFormat/>
    <w:rsid w:val="0039485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9485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485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39485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9485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94854"/>
    <w:rPr>
      <w:rFonts w:asciiTheme="majorHAnsi" w:eastAsiaTheme="majorEastAsia" w:hAnsiTheme="majorHAnsi" w:cstheme="majorBidi"/>
      <w:b/>
      <w:bCs/>
      <w:color w:val="4F81BD" w:themeColor="accent1"/>
    </w:rPr>
  </w:style>
  <w:style w:type="character" w:styleId="Emphasis">
    <w:name w:val="Emphasis"/>
    <w:basedOn w:val="DefaultParagraphFont"/>
    <w:uiPriority w:val="20"/>
    <w:rsid w:val="00333A53"/>
    <w:rPr>
      <w:i/>
    </w:rPr>
  </w:style>
  <w:style w:type="character" w:styleId="Hyperlink">
    <w:name w:val="Hyperlink"/>
    <w:basedOn w:val="DefaultParagraphFont"/>
    <w:rsid w:val="00287353"/>
    <w:rPr>
      <w:color w:val="0000FF" w:themeColor="hyperlink"/>
      <w:u w:val="single"/>
    </w:rPr>
  </w:style>
  <w:style w:type="character" w:customStyle="1" w:styleId="articletext">
    <w:name w:val="articletext"/>
    <w:basedOn w:val="DefaultParagraphFont"/>
    <w:rsid w:val="002D21BB"/>
  </w:style>
  <w:style w:type="character" w:customStyle="1" w:styleId="chemical">
    <w:name w:val="chemical"/>
    <w:basedOn w:val="DefaultParagraphFont"/>
    <w:rsid w:val="00816446"/>
  </w:style>
  <w:style w:type="character" w:styleId="Strong">
    <w:name w:val="Strong"/>
    <w:basedOn w:val="DefaultParagraphFont"/>
    <w:uiPriority w:val="22"/>
    <w:rsid w:val="000745CB"/>
    <w:rPr>
      <w:b/>
    </w:rPr>
  </w:style>
  <w:style w:type="paragraph" w:styleId="ListParagraph">
    <w:name w:val="List Paragraph"/>
    <w:basedOn w:val="Normal"/>
    <w:rsid w:val="0094446F"/>
    <w:pPr>
      <w:ind w:left="720"/>
      <w:contextualSpacing/>
    </w:pPr>
  </w:style>
  <w:style w:type="character" w:styleId="FollowedHyperlink">
    <w:name w:val="FollowedHyperlink"/>
    <w:basedOn w:val="DefaultParagraphFont"/>
    <w:rsid w:val="00630963"/>
    <w:rPr>
      <w:color w:val="800080" w:themeColor="followedHyperlink"/>
      <w:u w:val="single"/>
    </w:rPr>
  </w:style>
  <w:style w:type="paragraph" w:styleId="NormalWeb">
    <w:name w:val="Normal (Web)"/>
    <w:basedOn w:val="Normal"/>
    <w:uiPriority w:val="99"/>
    <w:rsid w:val="000D05EC"/>
    <w:pPr>
      <w:spacing w:beforeLines="1" w:afterLines="1"/>
    </w:pPr>
    <w:rPr>
      <w:rFonts w:ascii="Times" w:hAnsi="Times" w:cs="Times New Roman"/>
      <w:sz w:val="20"/>
      <w:szCs w:val="20"/>
    </w:rPr>
  </w:style>
  <w:style w:type="table" w:styleId="TableGrid">
    <w:name w:val="Table Grid"/>
    <w:basedOn w:val="TableNormal"/>
    <w:rsid w:val="00F94B9A"/>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mb">
    <w:name w:val="mb"/>
    <w:basedOn w:val="DefaultParagraphFont"/>
    <w:rsid w:val="00BC38C6"/>
  </w:style>
  <w:style w:type="paragraph" w:styleId="Header">
    <w:name w:val="header"/>
    <w:basedOn w:val="Normal"/>
    <w:link w:val="HeaderChar"/>
    <w:rsid w:val="00B942DD"/>
    <w:pPr>
      <w:tabs>
        <w:tab w:val="center" w:pos="4320"/>
        <w:tab w:val="right" w:pos="8640"/>
      </w:tabs>
    </w:pPr>
  </w:style>
  <w:style w:type="character" w:customStyle="1" w:styleId="HeaderChar">
    <w:name w:val="Header Char"/>
    <w:basedOn w:val="DefaultParagraphFont"/>
    <w:link w:val="Header"/>
    <w:rsid w:val="00B942DD"/>
  </w:style>
  <w:style w:type="paragraph" w:styleId="Footer">
    <w:name w:val="footer"/>
    <w:basedOn w:val="Normal"/>
    <w:link w:val="FooterChar"/>
    <w:rsid w:val="00B942DD"/>
    <w:pPr>
      <w:tabs>
        <w:tab w:val="center" w:pos="4320"/>
        <w:tab w:val="right" w:pos="8640"/>
      </w:tabs>
    </w:pPr>
  </w:style>
  <w:style w:type="character" w:customStyle="1" w:styleId="FooterChar">
    <w:name w:val="Footer Char"/>
    <w:basedOn w:val="DefaultParagraphFont"/>
    <w:link w:val="Footer"/>
    <w:rsid w:val="00B942DD"/>
  </w:style>
  <w:style w:type="paragraph" w:styleId="Caption">
    <w:name w:val="caption"/>
    <w:basedOn w:val="Normal"/>
    <w:next w:val="Normal"/>
    <w:rsid w:val="00D93B78"/>
    <w:pPr>
      <w:spacing w:after="200"/>
    </w:pPr>
    <w:rPr>
      <w:b/>
      <w:bCs/>
      <w:color w:val="4F81BD" w:themeColor="accent1"/>
      <w:sz w:val="18"/>
      <w:szCs w:val="18"/>
    </w:rPr>
  </w:style>
  <w:style w:type="paragraph" w:styleId="BalloonText">
    <w:name w:val="Balloon Text"/>
    <w:basedOn w:val="Normal"/>
    <w:link w:val="BalloonTextChar"/>
    <w:rsid w:val="009D0634"/>
    <w:rPr>
      <w:rFonts w:ascii="Lucida Grande" w:hAnsi="Lucida Grande" w:cs="Lucida Grande"/>
      <w:sz w:val="18"/>
      <w:szCs w:val="18"/>
    </w:rPr>
  </w:style>
  <w:style w:type="character" w:customStyle="1" w:styleId="BalloonTextChar">
    <w:name w:val="Balloon Text Char"/>
    <w:basedOn w:val="DefaultParagraphFont"/>
    <w:link w:val="BalloonText"/>
    <w:rsid w:val="009D0634"/>
    <w:rPr>
      <w:rFonts w:ascii="Lucida Grande" w:hAnsi="Lucida Grande" w:cs="Lucida Grande"/>
      <w:sz w:val="18"/>
      <w:szCs w:val="18"/>
    </w:rPr>
  </w:style>
  <w:style w:type="character" w:styleId="CommentReference">
    <w:name w:val="annotation reference"/>
    <w:basedOn w:val="DefaultParagraphFont"/>
    <w:rsid w:val="00A15DD8"/>
    <w:rPr>
      <w:sz w:val="18"/>
      <w:szCs w:val="18"/>
    </w:rPr>
  </w:style>
  <w:style w:type="paragraph" w:styleId="CommentText">
    <w:name w:val="annotation text"/>
    <w:basedOn w:val="Normal"/>
    <w:link w:val="CommentTextChar"/>
    <w:rsid w:val="00A15DD8"/>
  </w:style>
  <w:style w:type="character" w:customStyle="1" w:styleId="CommentTextChar">
    <w:name w:val="Comment Text Char"/>
    <w:basedOn w:val="DefaultParagraphFont"/>
    <w:link w:val="CommentText"/>
    <w:rsid w:val="00A15DD8"/>
  </w:style>
  <w:style w:type="paragraph" w:styleId="CommentSubject">
    <w:name w:val="annotation subject"/>
    <w:basedOn w:val="CommentText"/>
    <w:next w:val="CommentText"/>
    <w:link w:val="CommentSubjectChar"/>
    <w:rsid w:val="00A15DD8"/>
    <w:rPr>
      <w:b/>
      <w:bCs/>
      <w:sz w:val="20"/>
      <w:szCs w:val="20"/>
    </w:rPr>
  </w:style>
  <w:style w:type="character" w:customStyle="1" w:styleId="CommentSubjectChar">
    <w:name w:val="Comment Subject Char"/>
    <w:basedOn w:val="CommentTextChar"/>
    <w:link w:val="CommentSubject"/>
    <w:rsid w:val="00A15DD8"/>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Normal"/>
    <w:link w:val="Heading1Char"/>
    <w:uiPriority w:val="9"/>
    <w:qFormat/>
    <w:rsid w:val="0039485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94854"/>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485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854"/>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39485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94854"/>
    <w:rPr>
      <w:rFonts w:asciiTheme="majorHAnsi" w:eastAsiaTheme="majorEastAsia" w:hAnsiTheme="majorHAnsi" w:cstheme="majorBidi"/>
      <w:b/>
      <w:bCs/>
      <w:color w:val="4F81BD" w:themeColor="accent1"/>
    </w:rPr>
  </w:style>
  <w:style w:type="character" w:styleId="Emphasis">
    <w:name w:val="Emphasis"/>
    <w:basedOn w:val="DefaultParagraphFont"/>
    <w:uiPriority w:val="20"/>
    <w:rsid w:val="00333A53"/>
    <w:rPr>
      <w:i/>
    </w:rPr>
  </w:style>
  <w:style w:type="character" w:styleId="Hyperlink">
    <w:name w:val="Hyperlink"/>
    <w:basedOn w:val="DefaultParagraphFont"/>
    <w:rsid w:val="00287353"/>
    <w:rPr>
      <w:color w:val="0000FF" w:themeColor="hyperlink"/>
      <w:u w:val="single"/>
    </w:rPr>
  </w:style>
  <w:style w:type="character" w:customStyle="1" w:styleId="articletext">
    <w:name w:val="articletext"/>
    <w:basedOn w:val="DefaultParagraphFont"/>
    <w:rsid w:val="002D21BB"/>
  </w:style>
  <w:style w:type="character" w:customStyle="1" w:styleId="chemical">
    <w:name w:val="chemical"/>
    <w:basedOn w:val="DefaultParagraphFont"/>
    <w:rsid w:val="00816446"/>
  </w:style>
  <w:style w:type="character" w:styleId="Strong">
    <w:name w:val="Strong"/>
    <w:basedOn w:val="DefaultParagraphFont"/>
    <w:uiPriority w:val="22"/>
    <w:rsid w:val="000745CB"/>
    <w:rPr>
      <w:b/>
    </w:rPr>
  </w:style>
  <w:style w:type="paragraph" w:styleId="ListParagraph">
    <w:name w:val="List Paragraph"/>
    <w:basedOn w:val="Normal"/>
    <w:rsid w:val="0094446F"/>
    <w:pPr>
      <w:ind w:left="720"/>
      <w:contextualSpacing/>
    </w:pPr>
  </w:style>
  <w:style w:type="character" w:styleId="FollowedHyperlink">
    <w:name w:val="FollowedHyperlink"/>
    <w:basedOn w:val="DefaultParagraphFont"/>
    <w:rsid w:val="00630963"/>
    <w:rPr>
      <w:color w:val="800080" w:themeColor="followedHyperlink"/>
      <w:u w:val="single"/>
    </w:rPr>
  </w:style>
  <w:style w:type="paragraph" w:styleId="NormalWeb">
    <w:name w:val="Normal (Web)"/>
    <w:basedOn w:val="Normal"/>
    <w:uiPriority w:val="99"/>
    <w:rsid w:val="000D05EC"/>
    <w:pPr>
      <w:spacing w:beforeLines="1" w:afterLines="1"/>
    </w:pPr>
    <w:rPr>
      <w:rFonts w:ascii="Times" w:hAnsi="Times" w:cs="Times New Roman"/>
      <w:sz w:val="20"/>
      <w:szCs w:val="20"/>
    </w:rPr>
  </w:style>
  <w:style w:type="table" w:styleId="TableGrid">
    <w:name w:val="Table Grid"/>
    <w:basedOn w:val="TableNormal"/>
    <w:rsid w:val="00F94B9A"/>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mb">
    <w:name w:val="mb"/>
    <w:basedOn w:val="DefaultParagraphFont"/>
    <w:rsid w:val="00BC38C6"/>
  </w:style>
  <w:style w:type="paragraph" w:styleId="Header">
    <w:name w:val="header"/>
    <w:basedOn w:val="Normal"/>
    <w:link w:val="HeaderChar"/>
    <w:rsid w:val="00B942DD"/>
    <w:pPr>
      <w:tabs>
        <w:tab w:val="center" w:pos="4320"/>
        <w:tab w:val="right" w:pos="8640"/>
      </w:tabs>
    </w:pPr>
  </w:style>
  <w:style w:type="character" w:customStyle="1" w:styleId="HeaderChar">
    <w:name w:val="Header Char"/>
    <w:basedOn w:val="DefaultParagraphFont"/>
    <w:link w:val="Header"/>
    <w:rsid w:val="00B942DD"/>
  </w:style>
  <w:style w:type="paragraph" w:styleId="Footer">
    <w:name w:val="footer"/>
    <w:basedOn w:val="Normal"/>
    <w:link w:val="FooterChar"/>
    <w:rsid w:val="00B942DD"/>
    <w:pPr>
      <w:tabs>
        <w:tab w:val="center" w:pos="4320"/>
        <w:tab w:val="right" w:pos="8640"/>
      </w:tabs>
    </w:pPr>
  </w:style>
  <w:style w:type="character" w:customStyle="1" w:styleId="FooterChar">
    <w:name w:val="Footer Char"/>
    <w:basedOn w:val="DefaultParagraphFont"/>
    <w:link w:val="Footer"/>
    <w:rsid w:val="00B942DD"/>
  </w:style>
  <w:style w:type="paragraph" w:styleId="Caption">
    <w:name w:val="caption"/>
    <w:basedOn w:val="Normal"/>
    <w:next w:val="Normal"/>
    <w:rsid w:val="00D93B78"/>
    <w:pPr>
      <w:spacing w:after="200"/>
    </w:pPr>
    <w:rPr>
      <w:b/>
      <w:bCs/>
      <w:color w:val="4F81BD" w:themeColor="accent1"/>
      <w:sz w:val="18"/>
      <w:szCs w:val="18"/>
    </w:rPr>
  </w:style>
  <w:style w:type="paragraph" w:styleId="BalloonText">
    <w:name w:val="Balloon Text"/>
    <w:basedOn w:val="Normal"/>
    <w:link w:val="BalloonTextChar"/>
    <w:rsid w:val="009D0634"/>
    <w:rPr>
      <w:rFonts w:ascii="Lucida Grande" w:hAnsi="Lucida Grande" w:cs="Lucida Grande"/>
      <w:sz w:val="18"/>
      <w:szCs w:val="18"/>
    </w:rPr>
  </w:style>
  <w:style w:type="character" w:customStyle="1" w:styleId="BalloonTextChar">
    <w:name w:val="Balloon Text Char"/>
    <w:basedOn w:val="DefaultParagraphFont"/>
    <w:link w:val="BalloonText"/>
    <w:rsid w:val="009D0634"/>
    <w:rPr>
      <w:rFonts w:ascii="Lucida Grande" w:hAnsi="Lucida Grande" w:cs="Lucida Grande"/>
      <w:sz w:val="18"/>
      <w:szCs w:val="18"/>
    </w:rPr>
  </w:style>
  <w:style w:type="character" w:styleId="CommentReference">
    <w:name w:val="annotation reference"/>
    <w:basedOn w:val="DefaultParagraphFont"/>
    <w:rsid w:val="00A15DD8"/>
    <w:rPr>
      <w:sz w:val="18"/>
      <w:szCs w:val="18"/>
    </w:rPr>
  </w:style>
  <w:style w:type="paragraph" w:styleId="CommentText">
    <w:name w:val="annotation text"/>
    <w:basedOn w:val="Normal"/>
    <w:link w:val="CommentTextChar"/>
    <w:rsid w:val="00A15DD8"/>
  </w:style>
  <w:style w:type="character" w:customStyle="1" w:styleId="CommentTextChar">
    <w:name w:val="Comment Text Char"/>
    <w:basedOn w:val="DefaultParagraphFont"/>
    <w:link w:val="CommentText"/>
    <w:rsid w:val="00A15DD8"/>
  </w:style>
  <w:style w:type="paragraph" w:styleId="CommentSubject">
    <w:name w:val="annotation subject"/>
    <w:basedOn w:val="CommentText"/>
    <w:next w:val="CommentText"/>
    <w:link w:val="CommentSubjectChar"/>
    <w:rsid w:val="00A15DD8"/>
    <w:rPr>
      <w:b/>
      <w:bCs/>
      <w:sz w:val="20"/>
      <w:szCs w:val="20"/>
    </w:rPr>
  </w:style>
  <w:style w:type="character" w:customStyle="1" w:styleId="CommentSubjectChar">
    <w:name w:val="Comment Subject Char"/>
    <w:basedOn w:val="CommentTextChar"/>
    <w:link w:val="CommentSubject"/>
    <w:rsid w:val="00A15DD8"/>
    <w:rPr>
      <w:b/>
      <w:bCs/>
      <w:sz w:val="20"/>
      <w:szCs w:val="20"/>
    </w:rPr>
  </w:style>
</w:styles>
</file>

<file path=word/webSettings.xml><?xml version="1.0" encoding="utf-8"?>
<w:webSettings xmlns:r="http://schemas.openxmlformats.org/officeDocument/2006/relationships" xmlns:w="http://schemas.openxmlformats.org/wordprocessingml/2006/main">
  <w:divs>
    <w:div w:id="82263032">
      <w:bodyDiv w:val="1"/>
      <w:marLeft w:val="0"/>
      <w:marRight w:val="0"/>
      <w:marTop w:val="0"/>
      <w:marBottom w:val="0"/>
      <w:divBdr>
        <w:top w:val="none" w:sz="0" w:space="0" w:color="auto"/>
        <w:left w:val="none" w:sz="0" w:space="0" w:color="auto"/>
        <w:bottom w:val="none" w:sz="0" w:space="0" w:color="auto"/>
        <w:right w:val="none" w:sz="0" w:space="0" w:color="auto"/>
      </w:divBdr>
      <w:divsChild>
        <w:div w:id="1070692634">
          <w:marLeft w:val="0"/>
          <w:marRight w:val="0"/>
          <w:marTop w:val="0"/>
          <w:marBottom w:val="0"/>
          <w:divBdr>
            <w:top w:val="none" w:sz="0" w:space="0" w:color="auto"/>
            <w:left w:val="none" w:sz="0" w:space="0" w:color="auto"/>
            <w:bottom w:val="none" w:sz="0" w:space="0" w:color="auto"/>
            <w:right w:val="none" w:sz="0" w:space="0" w:color="auto"/>
          </w:divBdr>
          <w:divsChild>
            <w:div w:id="201074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0528">
      <w:bodyDiv w:val="1"/>
      <w:marLeft w:val="0"/>
      <w:marRight w:val="0"/>
      <w:marTop w:val="0"/>
      <w:marBottom w:val="0"/>
      <w:divBdr>
        <w:top w:val="none" w:sz="0" w:space="0" w:color="auto"/>
        <w:left w:val="none" w:sz="0" w:space="0" w:color="auto"/>
        <w:bottom w:val="none" w:sz="0" w:space="0" w:color="auto"/>
        <w:right w:val="none" w:sz="0" w:space="0" w:color="auto"/>
      </w:divBdr>
      <w:divsChild>
        <w:div w:id="1586380444">
          <w:marLeft w:val="0"/>
          <w:marRight w:val="0"/>
          <w:marTop w:val="0"/>
          <w:marBottom w:val="0"/>
          <w:divBdr>
            <w:top w:val="none" w:sz="0" w:space="0" w:color="auto"/>
            <w:left w:val="none" w:sz="0" w:space="0" w:color="auto"/>
            <w:bottom w:val="none" w:sz="0" w:space="0" w:color="auto"/>
            <w:right w:val="none" w:sz="0" w:space="0" w:color="auto"/>
          </w:divBdr>
          <w:divsChild>
            <w:div w:id="182558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50395">
      <w:bodyDiv w:val="1"/>
      <w:marLeft w:val="0"/>
      <w:marRight w:val="0"/>
      <w:marTop w:val="0"/>
      <w:marBottom w:val="0"/>
      <w:divBdr>
        <w:top w:val="none" w:sz="0" w:space="0" w:color="auto"/>
        <w:left w:val="none" w:sz="0" w:space="0" w:color="auto"/>
        <w:bottom w:val="none" w:sz="0" w:space="0" w:color="auto"/>
        <w:right w:val="none" w:sz="0" w:space="0" w:color="auto"/>
      </w:divBdr>
      <w:divsChild>
        <w:div w:id="1881165466">
          <w:marLeft w:val="0"/>
          <w:marRight w:val="0"/>
          <w:marTop w:val="0"/>
          <w:marBottom w:val="0"/>
          <w:divBdr>
            <w:top w:val="none" w:sz="0" w:space="0" w:color="auto"/>
            <w:left w:val="none" w:sz="0" w:space="0" w:color="auto"/>
            <w:bottom w:val="none" w:sz="0" w:space="0" w:color="auto"/>
            <w:right w:val="none" w:sz="0" w:space="0" w:color="auto"/>
          </w:divBdr>
          <w:divsChild>
            <w:div w:id="35889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6165">
      <w:bodyDiv w:val="1"/>
      <w:marLeft w:val="0"/>
      <w:marRight w:val="0"/>
      <w:marTop w:val="0"/>
      <w:marBottom w:val="0"/>
      <w:divBdr>
        <w:top w:val="none" w:sz="0" w:space="0" w:color="auto"/>
        <w:left w:val="none" w:sz="0" w:space="0" w:color="auto"/>
        <w:bottom w:val="none" w:sz="0" w:space="0" w:color="auto"/>
        <w:right w:val="none" w:sz="0" w:space="0" w:color="auto"/>
      </w:divBdr>
    </w:div>
    <w:div w:id="330110633">
      <w:bodyDiv w:val="1"/>
      <w:marLeft w:val="0"/>
      <w:marRight w:val="0"/>
      <w:marTop w:val="0"/>
      <w:marBottom w:val="0"/>
      <w:divBdr>
        <w:top w:val="none" w:sz="0" w:space="0" w:color="auto"/>
        <w:left w:val="none" w:sz="0" w:space="0" w:color="auto"/>
        <w:bottom w:val="none" w:sz="0" w:space="0" w:color="auto"/>
        <w:right w:val="none" w:sz="0" w:space="0" w:color="auto"/>
      </w:divBdr>
    </w:div>
    <w:div w:id="346565688">
      <w:bodyDiv w:val="1"/>
      <w:marLeft w:val="0"/>
      <w:marRight w:val="0"/>
      <w:marTop w:val="0"/>
      <w:marBottom w:val="0"/>
      <w:divBdr>
        <w:top w:val="none" w:sz="0" w:space="0" w:color="auto"/>
        <w:left w:val="none" w:sz="0" w:space="0" w:color="auto"/>
        <w:bottom w:val="none" w:sz="0" w:space="0" w:color="auto"/>
        <w:right w:val="none" w:sz="0" w:space="0" w:color="auto"/>
      </w:divBdr>
      <w:divsChild>
        <w:div w:id="649134504">
          <w:marLeft w:val="0"/>
          <w:marRight w:val="0"/>
          <w:marTop w:val="0"/>
          <w:marBottom w:val="0"/>
          <w:divBdr>
            <w:top w:val="none" w:sz="0" w:space="0" w:color="auto"/>
            <w:left w:val="none" w:sz="0" w:space="0" w:color="auto"/>
            <w:bottom w:val="none" w:sz="0" w:space="0" w:color="auto"/>
            <w:right w:val="none" w:sz="0" w:space="0" w:color="auto"/>
          </w:divBdr>
          <w:divsChild>
            <w:div w:id="6896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3279">
      <w:bodyDiv w:val="1"/>
      <w:marLeft w:val="0"/>
      <w:marRight w:val="0"/>
      <w:marTop w:val="0"/>
      <w:marBottom w:val="0"/>
      <w:divBdr>
        <w:top w:val="none" w:sz="0" w:space="0" w:color="auto"/>
        <w:left w:val="none" w:sz="0" w:space="0" w:color="auto"/>
        <w:bottom w:val="none" w:sz="0" w:space="0" w:color="auto"/>
        <w:right w:val="none" w:sz="0" w:space="0" w:color="auto"/>
      </w:divBdr>
      <w:divsChild>
        <w:div w:id="883057355">
          <w:marLeft w:val="0"/>
          <w:marRight w:val="0"/>
          <w:marTop w:val="0"/>
          <w:marBottom w:val="0"/>
          <w:divBdr>
            <w:top w:val="none" w:sz="0" w:space="0" w:color="auto"/>
            <w:left w:val="none" w:sz="0" w:space="0" w:color="auto"/>
            <w:bottom w:val="none" w:sz="0" w:space="0" w:color="auto"/>
            <w:right w:val="none" w:sz="0" w:space="0" w:color="auto"/>
          </w:divBdr>
          <w:divsChild>
            <w:div w:id="167438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2429">
      <w:bodyDiv w:val="1"/>
      <w:marLeft w:val="0"/>
      <w:marRight w:val="0"/>
      <w:marTop w:val="0"/>
      <w:marBottom w:val="0"/>
      <w:divBdr>
        <w:top w:val="none" w:sz="0" w:space="0" w:color="auto"/>
        <w:left w:val="none" w:sz="0" w:space="0" w:color="auto"/>
        <w:bottom w:val="none" w:sz="0" w:space="0" w:color="auto"/>
        <w:right w:val="none" w:sz="0" w:space="0" w:color="auto"/>
      </w:divBdr>
    </w:div>
    <w:div w:id="634794356">
      <w:bodyDiv w:val="1"/>
      <w:marLeft w:val="0"/>
      <w:marRight w:val="0"/>
      <w:marTop w:val="0"/>
      <w:marBottom w:val="0"/>
      <w:divBdr>
        <w:top w:val="none" w:sz="0" w:space="0" w:color="auto"/>
        <w:left w:val="none" w:sz="0" w:space="0" w:color="auto"/>
        <w:bottom w:val="none" w:sz="0" w:space="0" w:color="auto"/>
        <w:right w:val="none" w:sz="0" w:space="0" w:color="auto"/>
      </w:divBdr>
      <w:divsChild>
        <w:div w:id="1588883134">
          <w:marLeft w:val="0"/>
          <w:marRight w:val="0"/>
          <w:marTop w:val="0"/>
          <w:marBottom w:val="0"/>
          <w:divBdr>
            <w:top w:val="none" w:sz="0" w:space="0" w:color="auto"/>
            <w:left w:val="none" w:sz="0" w:space="0" w:color="auto"/>
            <w:bottom w:val="none" w:sz="0" w:space="0" w:color="auto"/>
            <w:right w:val="none" w:sz="0" w:space="0" w:color="auto"/>
          </w:divBdr>
          <w:divsChild>
            <w:div w:id="23385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51963">
      <w:bodyDiv w:val="1"/>
      <w:marLeft w:val="0"/>
      <w:marRight w:val="0"/>
      <w:marTop w:val="0"/>
      <w:marBottom w:val="0"/>
      <w:divBdr>
        <w:top w:val="none" w:sz="0" w:space="0" w:color="auto"/>
        <w:left w:val="none" w:sz="0" w:space="0" w:color="auto"/>
        <w:bottom w:val="none" w:sz="0" w:space="0" w:color="auto"/>
        <w:right w:val="none" w:sz="0" w:space="0" w:color="auto"/>
      </w:divBdr>
    </w:div>
    <w:div w:id="1224830894">
      <w:bodyDiv w:val="1"/>
      <w:marLeft w:val="0"/>
      <w:marRight w:val="0"/>
      <w:marTop w:val="0"/>
      <w:marBottom w:val="0"/>
      <w:divBdr>
        <w:top w:val="none" w:sz="0" w:space="0" w:color="auto"/>
        <w:left w:val="none" w:sz="0" w:space="0" w:color="auto"/>
        <w:bottom w:val="none" w:sz="0" w:space="0" w:color="auto"/>
        <w:right w:val="none" w:sz="0" w:space="0" w:color="auto"/>
      </w:divBdr>
      <w:divsChild>
        <w:div w:id="1327514113">
          <w:marLeft w:val="0"/>
          <w:marRight w:val="0"/>
          <w:marTop w:val="0"/>
          <w:marBottom w:val="0"/>
          <w:divBdr>
            <w:top w:val="none" w:sz="0" w:space="0" w:color="auto"/>
            <w:left w:val="none" w:sz="0" w:space="0" w:color="auto"/>
            <w:bottom w:val="none" w:sz="0" w:space="0" w:color="auto"/>
            <w:right w:val="none" w:sz="0" w:space="0" w:color="auto"/>
          </w:divBdr>
          <w:divsChild>
            <w:div w:id="17337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401429">
      <w:bodyDiv w:val="1"/>
      <w:marLeft w:val="0"/>
      <w:marRight w:val="0"/>
      <w:marTop w:val="0"/>
      <w:marBottom w:val="0"/>
      <w:divBdr>
        <w:top w:val="none" w:sz="0" w:space="0" w:color="auto"/>
        <w:left w:val="none" w:sz="0" w:space="0" w:color="auto"/>
        <w:bottom w:val="none" w:sz="0" w:space="0" w:color="auto"/>
        <w:right w:val="none" w:sz="0" w:space="0" w:color="auto"/>
      </w:divBdr>
      <w:divsChild>
        <w:div w:id="1904631994">
          <w:marLeft w:val="0"/>
          <w:marRight w:val="0"/>
          <w:marTop w:val="0"/>
          <w:marBottom w:val="0"/>
          <w:divBdr>
            <w:top w:val="none" w:sz="0" w:space="0" w:color="auto"/>
            <w:left w:val="none" w:sz="0" w:space="0" w:color="auto"/>
            <w:bottom w:val="none" w:sz="0" w:space="0" w:color="auto"/>
            <w:right w:val="none" w:sz="0" w:space="0" w:color="auto"/>
          </w:divBdr>
          <w:divsChild>
            <w:div w:id="187199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52449">
      <w:bodyDiv w:val="1"/>
      <w:marLeft w:val="0"/>
      <w:marRight w:val="0"/>
      <w:marTop w:val="0"/>
      <w:marBottom w:val="0"/>
      <w:divBdr>
        <w:top w:val="none" w:sz="0" w:space="0" w:color="auto"/>
        <w:left w:val="none" w:sz="0" w:space="0" w:color="auto"/>
        <w:bottom w:val="none" w:sz="0" w:space="0" w:color="auto"/>
        <w:right w:val="none" w:sz="0" w:space="0" w:color="auto"/>
      </w:divBdr>
      <w:divsChild>
        <w:div w:id="340087969">
          <w:marLeft w:val="0"/>
          <w:marRight w:val="0"/>
          <w:marTop w:val="0"/>
          <w:marBottom w:val="0"/>
          <w:divBdr>
            <w:top w:val="none" w:sz="0" w:space="0" w:color="auto"/>
            <w:left w:val="none" w:sz="0" w:space="0" w:color="auto"/>
            <w:bottom w:val="none" w:sz="0" w:space="0" w:color="auto"/>
            <w:right w:val="none" w:sz="0" w:space="0" w:color="auto"/>
          </w:divBdr>
          <w:divsChild>
            <w:div w:id="38275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797594">
      <w:bodyDiv w:val="1"/>
      <w:marLeft w:val="0"/>
      <w:marRight w:val="0"/>
      <w:marTop w:val="0"/>
      <w:marBottom w:val="0"/>
      <w:divBdr>
        <w:top w:val="none" w:sz="0" w:space="0" w:color="auto"/>
        <w:left w:val="none" w:sz="0" w:space="0" w:color="auto"/>
        <w:bottom w:val="none" w:sz="0" w:space="0" w:color="auto"/>
        <w:right w:val="none" w:sz="0" w:space="0" w:color="auto"/>
      </w:divBdr>
    </w:div>
    <w:div w:id="1853103857">
      <w:bodyDiv w:val="1"/>
      <w:marLeft w:val="0"/>
      <w:marRight w:val="0"/>
      <w:marTop w:val="0"/>
      <w:marBottom w:val="0"/>
      <w:divBdr>
        <w:top w:val="none" w:sz="0" w:space="0" w:color="auto"/>
        <w:left w:val="none" w:sz="0" w:space="0" w:color="auto"/>
        <w:bottom w:val="none" w:sz="0" w:space="0" w:color="auto"/>
        <w:right w:val="none" w:sz="0" w:space="0" w:color="auto"/>
      </w:divBdr>
      <w:divsChild>
        <w:div w:id="1990742928">
          <w:marLeft w:val="0"/>
          <w:marRight w:val="0"/>
          <w:marTop w:val="0"/>
          <w:marBottom w:val="0"/>
          <w:divBdr>
            <w:top w:val="none" w:sz="0" w:space="0" w:color="auto"/>
            <w:left w:val="none" w:sz="0" w:space="0" w:color="auto"/>
            <w:bottom w:val="none" w:sz="0" w:space="0" w:color="auto"/>
            <w:right w:val="none" w:sz="0" w:space="0" w:color="auto"/>
          </w:divBdr>
          <w:divsChild>
            <w:div w:id="160283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hyperlink" Target="http://hiv.stanford.edu" TargetMode="External"/><Relationship Id="rId22" Type="http://schemas.openxmlformats.org/officeDocument/2006/relationships/hyperlink" Target="http://rega.kuleuven.be/" TargetMode="External"/><Relationship Id="rId23" Type="http://schemas.openxmlformats.org/officeDocument/2006/relationships/hyperlink" Target="http://www.medpocket.com" TargetMode="External"/><Relationship Id="rId24" Type="http://schemas.openxmlformats.org/officeDocument/2006/relationships/hyperlink" Target="http://hiv.stanford.edu" TargetMode="External"/><Relationship Id="rId25" Type="http://schemas.openxmlformats.org/officeDocument/2006/relationships/hyperlink" Target="http://hivdb.stanford.edu/DR/asi/releaseNotes/index.html" TargetMode="External"/><Relationship Id="rId26" Type="http://schemas.openxmlformats.org/officeDocument/2006/relationships/hyperlink" Target="http://hivdb.stanford.edu/DR/asi/releaseNotes/index.html" TargetMode="External"/><Relationship Id="rId27" Type="http://schemas.openxmlformats.org/officeDocument/2006/relationships/hyperlink" Target="http://454.com/products/technology.asp" TargetMode="External"/><Relationship Id="rId28" Type="http://schemas.openxmlformats.org/officeDocument/2006/relationships/hyperlink" Target="http://www.illumina.com/systems.ilmn" TargetMode="External"/><Relationship Id="rId29" Type="http://schemas.openxmlformats.org/officeDocument/2006/relationships/hyperlink" Target="http://www.helicosbio.com"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30" Type="http://schemas.openxmlformats.org/officeDocument/2006/relationships/hyperlink" Target="http://www.pacificbiosciences.com" TargetMode="External"/><Relationship Id="rId31" Type="http://schemas.openxmlformats.org/officeDocument/2006/relationships/hyperlink" Target="http://www.iontorrent.com" TargetMode="External"/><Relationship Id="rId32" Type="http://schemas.openxmlformats.org/officeDocument/2006/relationships/image" Target="media/image14.emf"/><Relationship Id="rId9" Type="http://schemas.openxmlformats.org/officeDocument/2006/relationships/image" Target="media/image4.gif"/><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15.emf"/><Relationship Id="rId34" Type="http://schemas.openxmlformats.org/officeDocument/2006/relationships/hyperlink" Target="http://www.illumina.com/systems/sequencing.ilmn" TargetMode="External"/><Relationship Id="rId35" Type="http://schemas.openxmlformats.org/officeDocument/2006/relationships/image" Target="media/image16.emf"/><Relationship Id="rId36" Type="http://schemas.openxmlformats.org/officeDocument/2006/relationships/image" Target="media/image17.emf"/><Relationship Id="rId10" Type="http://schemas.openxmlformats.org/officeDocument/2006/relationships/image" Target="media/image5.gif"/><Relationship Id="rId11" Type="http://schemas.openxmlformats.org/officeDocument/2006/relationships/image" Target="media/image6.jpeg"/><Relationship Id="rId12" Type="http://schemas.openxmlformats.org/officeDocument/2006/relationships/image" Target="media/image7.emf"/><Relationship Id="rId13" Type="http://schemas.openxmlformats.org/officeDocument/2006/relationships/hyperlink" Target="http://en.wikipedia.org/wiki/%C3%85" TargetMode="External"/><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gif"/><Relationship Id="rId17" Type="http://schemas.openxmlformats.org/officeDocument/2006/relationships/image" Target="media/image11.jpeg"/><Relationship Id="rId18" Type="http://schemas.openxmlformats.org/officeDocument/2006/relationships/hyperlink" Target="http://pdb.org/pdb/explore/explore.do?structureId=2HVP" TargetMode="External"/><Relationship Id="rId19" Type="http://schemas.openxmlformats.org/officeDocument/2006/relationships/image" Target="media/image12.png"/><Relationship Id="rId37" Type="http://schemas.openxmlformats.org/officeDocument/2006/relationships/image" Target="media/image18.emf"/><Relationship Id="rId38" Type="http://schemas.openxmlformats.org/officeDocument/2006/relationships/image" Target="media/image19.emf"/><Relationship Id="rId39" Type="http://schemas.openxmlformats.org/officeDocument/2006/relationships/image" Target="media/image20.jpeg"/><Relationship Id="rId40" Type="http://schemas.openxmlformats.org/officeDocument/2006/relationships/image" Target="media/image21.jpeg"/><Relationship Id="rId41" Type="http://schemas.openxmlformats.org/officeDocument/2006/relationships/hyperlink" Target="https://nabsys.com" TargetMode="External"/><Relationship Id="rId42" Type="http://schemas.openxmlformats.org/officeDocument/2006/relationships/hyperlink" Target="http://www.technologyreview.com/news/409919/the-100-genome/" TargetMode="External"/><Relationship Id="rId43" Type="http://schemas.openxmlformats.org/officeDocument/2006/relationships/fontTable" Target="fontTable.xml"/><Relationship Id="rId44" Type="http://schemas.openxmlformats.org/officeDocument/2006/relationships/theme" Target="theme/theme1.xml"/><Relationship Id="rId45"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125</TotalTime>
  <Pages>73</Pages>
  <Words>14457</Words>
  <Characters>82408</Characters>
  <Application>Microsoft Macintosh Word</Application>
  <DocSecurity>0</DocSecurity>
  <Lines>686</Lines>
  <Paragraphs>164</Paragraphs>
  <ScaleCrop>false</ScaleCrop>
  <Company>SANBI</Company>
  <LinksUpToDate>false</LinksUpToDate>
  <CharactersWithSpaces>101202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 Shrestha</dc:creator>
  <cp:keywords/>
  <cp:lastModifiedBy>Ram Shrestha</cp:lastModifiedBy>
  <cp:revision>20</cp:revision>
  <dcterms:created xsi:type="dcterms:W3CDTF">2013-07-05T09:04:00Z</dcterms:created>
  <dcterms:modified xsi:type="dcterms:W3CDTF">2013-07-17T18:03:00Z</dcterms:modified>
</cp:coreProperties>
</file>