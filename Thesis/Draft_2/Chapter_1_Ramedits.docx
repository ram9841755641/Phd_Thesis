
<file path=[Content_Types].xml><?xml version="1.0" encoding="utf-8"?>
<Types xmlns="http://schemas.openxmlformats.org/package/2006/content-types">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emf" ContentType="image/x-emf"/>
  <Default Extension="jpeg" ContentType="image/jpeg"/>
  <Default Extension="xml" ContentType="application/xml"/>
  <Default Extension="pdf" ContentType="application/pdf"/>
  <Override PartName="/word/webSettings.xml" ContentType="application/vnd.openxmlformats-officedocument.wordprocessingml.webSettings+xml"/>
  <Default Extension="png" ContentType="image/png"/>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Default Extension="gif" ContentType="image/gif"/>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394854" w:rsidRDefault="00394854" w:rsidP="00843678">
      <w:pPr>
        <w:pStyle w:val="Heading1"/>
        <w:spacing w:line="480" w:lineRule="auto"/>
        <w:jc w:val="both"/>
      </w:pPr>
      <w:r>
        <w:t>Literature Review</w:t>
      </w:r>
    </w:p>
    <w:p w:rsidR="00394854" w:rsidRPr="00394854" w:rsidRDefault="00394854" w:rsidP="00843678">
      <w:pPr>
        <w:pStyle w:val="Heading2"/>
        <w:spacing w:line="480" w:lineRule="auto"/>
        <w:jc w:val="both"/>
      </w:pPr>
      <w:r>
        <w:t>CHAPTER 1</w:t>
      </w:r>
    </w:p>
    <w:p w:rsidR="00394854" w:rsidRDefault="00394854" w:rsidP="00843678">
      <w:pPr>
        <w:pStyle w:val="Heading3"/>
        <w:spacing w:line="480" w:lineRule="auto"/>
        <w:jc w:val="both"/>
      </w:pPr>
      <w:r>
        <w:t>Global</w:t>
      </w:r>
      <w:r w:rsidR="009F1496">
        <w:t xml:space="preserve"> epidemiology</w:t>
      </w:r>
      <w:r>
        <w:t xml:space="preserve"> </w:t>
      </w:r>
      <w:r w:rsidR="009F1496">
        <w:t>Report</w:t>
      </w:r>
      <w:r>
        <w:t xml:space="preserve"> of HIV</w:t>
      </w:r>
    </w:p>
    <w:p w:rsidR="00394854" w:rsidRDefault="00394854" w:rsidP="00843678">
      <w:pPr>
        <w:spacing w:line="480" w:lineRule="auto"/>
        <w:jc w:val="both"/>
      </w:pPr>
    </w:p>
    <w:p w:rsidR="00717DAB" w:rsidRDefault="00A15DD8" w:rsidP="00843678">
      <w:pPr>
        <w:spacing w:line="480" w:lineRule="auto"/>
        <w:jc w:val="both"/>
      </w:pPr>
      <w:r>
        <w:t xml:space="preserve">The </w:t>
      </w:r>
      <w:r w:rsidR="00394854">
        <w:t xml:space="preserve">United Nations Acquired </w:t>
      </w:r>
      <w:r w:rsidR="00554E17">
        <w:t>Immune</w:t>
      </w:r>
      <w:r w:rsidR="00394854">
        <w:t xml:space="preserve"> </w:t>
      </w:r>
      <w:r w:rsidR="00554E17">
        <w:t>Deficiency</w:t>
      </w:r>
      <w:r w:rsidR="00394854">
        <w:t xml:space="preserve"> Syndrome (UNAIDS) </w:t>
      </w:r>
      <w:r w:rsidR="00554E17">
        <w:t xml:space="preserve">global report 2012 </w:t>
      </w:r>
      <w:r>
        <w:t xml:space="preserve">estimates that a total of </w:t>
      </w:r>
      <w:r w:rsidR="00554E17">
        <w:t xml:space="preserve">34 million people </w:t>
      </w:r>
      <w:r>
        <w:t xml:space="preserve">worldwide had </w:t>
      </w:r>
      <w:r w:rsidR="00554E17">
        <w:t xml:space="preserve">been infected by Human Immune deficiency Virus (HIV) by the end of 2011 [UNAIDS 2012]. </w:t>
      </w:r>
      <w:r w:rsidR="001E560A">
        <w:t>Th</w:t>
      </w:r>
      <w:r w:rsidR="009F1496">
        <w:t>ough th</w:t>
      </w:r>
      <w:r w:rsidR="001E560A">
        <w:t>e</w:t>
      </w:r>
      <w:r w:rsidR="00356D62">
        <w:t xml:space="preserve"> report shows that the global trend of new HIV infections</w:t>
      </w:r>
      <w:r w:rsidR="005A4885">
        <w:t xml:space="preserve"> and HIV-related deaths </w:t>
      </w:r>
      <w:r w:rsidR="009F1496">
        <w:t>per year is declining,</w:t>
      </w:r>
      <w:r w:rsidR="00356D62">
        <w:t xml:space="preserve"> the current </w:t>
      </w:r>
      <w:r w:rsidR="001E560A">
        <w:t>number of HIV infections is t</w:t>
      </w:r>
      <w:r w:rsidR="0095577A">
        <w:t>he highest since 1990 (figure 2</w:t>
      </w:r>
      <w:r w:rsidR="00356D62">
        <w:t>).</w:t>
      </w:r>
      <w:r w:rsidR="00E12EB5">
        <w:t xml:space="preserve"> </w:t>
      </w:r>
      <w:r w:rsidR="00DF4079">
        <w:t xml:space="preserve">There is a </w:t>
      </w:r>
      <w:r>
        <w:t xml:space="preserve">significant </w:t>
      </w:r>
      <w:r w:rsidR="00DF4079">
        <w:t>difference in HIV prevalence among t</w:t>
      </w:r>
      <w:r w:rsidR="009357DE">
        <w:t>he count</w:t>
      </w:r>
      <w:r w:rsidR="00D93B78">
        <w:t>ries around the glob</w:t>
      </w:r>
      <w:r>
        <w:t>e</w:t>
      </w:r>
      <w:r w:rsidR="005A4885">
        <w:t xml:space="preserve"> (Figure 1)</w:t>
      </w:r>
      <w:r w:rsidR="00D93B78">
        <w:t xml:space="preserve">. </w:t>
      </w:r>
      <w:r>
        <w:t>The s</w:t>
      </w:r>
      <w:r w:rsidR="009357DE">
        <w:t>ub-</w:t>
      </w:r>
      <w:r w:rsidR="00C74968">
        <w:t>Saharan</w:t>
      </w:r>
      <w:r w:rsidR="009357DE">
        <w:t xml:space="preserve"> </w:t>
      </w:r>
      <w:r>
        <w:t xml:space="preserve">region of </w:t>
      </w:r>
      <w:r w:rsidR="009357DE">
        <w:t xml:space="preserve">Africa is the </w:t>
      </w:r>
      <w:r>
        <w:t xml:space="preserve">region </w:t>
      </w:r>
      <w:r w:rsidR="009357DE">
        <w:t xml:space="preserve">most </w:t>
      </w:r>
      <w:r>
        <w:t xml:space="preserve">aggravated by </w:t>
      </w:r>
      <w:r w:rsidR="00EF5B84">
        <w:t xml:space="preserve">the virus </w:t>
      </w:r>
      <w:r>
        <w:t xml:space="preserve">with </w:t>
      </w:r>
      <w:r w:rsidR="00656802">
        <w:t xml:space="preserve">23.5 million </w:t>
      </w:r>
      <w:r w:rsidR="00E77978">
        <w:t>people living with HIV</w:t>
      </w:r>
      <w:r w:rsidR="00656802">
        <w:t xml:space="preserve">. UNAIDS estimates that approximately 1 in every 20 adults are HIV infected </w:t>
      </w:r>
      <w:r w:rsidR="00B86097">
        <w:t xml:space="preserve">in this region </w:t>
      </w:r>
      <w:r w:rsidR="005A4885">
        <w:t>[UNAIDS 2012]</w:t>
      </w:r>
      <w:r w:rsidR="00656802">
        <w:t>. This is 25 or more times the HIV prevalence in any other region of the world. Countries in Sub-Saharan Africa also have varying HIV prevalence</w:t>
      </w:r>
      <w:r w:rsidR="00E44C32">
        <w:t xml:space="preserve"> with South Africa at the top</w:t>
      </w:r>
      <w:r w:rsidR="0072633F">
        <w:t xml:space="preserve"> </w:t>
      </w:r>
      <w:r w:rsidR="00E44C32">
        <w:t>followed by Nigeria (UNAIDS 2011)</w:t>
      </w:r>
      <w:r w:rsidR="00656802">
        <w:t>.</w:t>
      </w:r>
      <w:r w:rsidR="0072633F">
        <w:t xml:space="preserve"> The next severely affected </w:t>
      </w:r>
      <w:r w:rsidR="00FE596A">
        <w:t xml:space="preserve">regions </w:t>
      </w:r>
      <w:r w:rsidR="00E44C32">
        <w:t xml:space="preserve">besides African continent </w:t>
      </w:r>
      <w:r w:rsidR="00FE596A">
        <w:t>are</w:t>
      </w:r>
      <w:r w:rsidR="0072633F">
        <w:t xml:space="preserve"> </w:t>
      </w:r>
      <w:r w:rsidR="0095577A">
        <w:t xml:space="preserve">Asia (China, Thailand, Indonesia), </w:t>
      </w:r>
      <w:r w:rsidR="009F1496">
        <w:t>Caribbean</w:t>
      </w:r>
      <w:r w:rsidR="00FE596A">
        <w:t xml:space="preserve"> and Eastern Europe, </w:t>
      </w:r>
      <w:r w:rsidR="0095577A">
        <w:t xml:space="preserve">North America, western and central Europe. </w:t>
      </w:r>
    </w:p>
    <w:p w:rsidR="007769B4" w:rsidRDefault="007769B4" w:rsidP="007E7CD9"/>
    <w:p w:rsidR="00D93B78" w:rsidRDefault="007E7CD9" w:rsidP="0095577A">
      <w:pPr>
        <w:keepNext/>
        <w:spacing w:line="480" w:lineRule="auto"/>
        <w:ind w:left="-1418"/>
        <w:jc w:val="center"/>
      </w:pPr>
      <w:r>
        <w:rPr>
          <w:noProof/>
          <w:lang w:eastAsia="en-US"/>
        </w:rPr>
        <w:pict>
          <v:shapetype id="_x0000_t202" coordsize="21600,21600" o:spt="202" path="m0,0l0,21600,21600,21600,21600,0xe">
            <v:stroke joinstyle="miter"/>
            <v:path gradientshapeok="t" o:connecttype="rect"/>
          </v:shapetype>
          <v:shape id="_x0000_s1033" type="#_x0000_t202" style="position:absolute;left:0;text-align:left;margin-left:396pt;margin-top:36pt;width:54pt;height:552.4pt;z-index:251663360;mso-wrap-edited:f;mso-position-horizontal:absolute;mso-position-vertical:absolute" wrapcoords="0 0 21600 0 21600 21600 0 21600 0 0" filled="f" stroked="f">
            <v:fill o:detectmouseclick="t"/>
            <v:textbox style="layout-flow:vertical;mso-layout-flow-alt:bottom-to-top" inset=",7.2pt,,7.2pt">
              <w:txbxContent>
                <w:p w:rsidR="00F7109C" w:rsidRDefault="00F7109C">
                  <w:r>
                    <w:t>Figure 1: Distribution of HIV prevalence in adults around the world.</w:t>
                  </w:r>
                </w:p>
                <w:p w:rsidR="00F7109C" w:rsidRDefault="00F7109C">
                  <w:pPr>
                    <w:numPr>
                      <w:ins w:id="0" w:author="Ram Shrestha" w:date="2013-07-06T23:11:00Z"/>
                    </w:numPr>
                  </w:pPr>
                  <w:r>
                    <w:t xml:space="preserve"> Source: http://www.unadis.org/en/dataanalysis/datatools/aidsinfo/</w:t>
                  </w:r>
                </w:p>
              </w:txbxContent>
            </v:textbox>
            <w10:wrap type="tight"/>
          </v:shape>
        </w:pict>
      </w:r>
      <w:r w:rsidR="00D93B78" w:rsidRPr="00D93B78">
        <w:rPr>
          <w:noProof/>
          <w:lang w:eastAsia="en-US"/>
        </w:rPr>
        <w:drawing>
          <wp:inline distT="0" distB="0" distL="0" distR="0">
            <wp:extent cx="7395243" cy="4102543"/>
            <wp:effectExtent l="0" t="1752600" r="0" b="1688657"/>
            <wp:docPr id="15" name="Picture 0" descr="figure_4_global_HIV_Epi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4_global_HIV_Epidem.png"/>
                    <pic:cNvPicPr/>
                  </pic:nvPicPr>
                  <pic:blipFill>
                    <a:blip r:embed="rId5"/>
                    <a:srcRect l="693" b="3009"/>
                    <a:stretch>
                      <a:fillRect/>
                    </a:stretch>
                  </pic:blipFill>
                  <pic:spPr>
                    <a:xfrm>
                      <a:off x="0" y="0"/>
                      <a:ext cx="7411279" cy="4111439"/>
                    </a:xfrm>
                    <a:prstGeom prst="rect">
                      <a:avLst/>
                    </a:prstGeom>
                    <a:effectLst>
                      <a:glow rad="101600">
                        <a:schemeClr val="tx1">
                          <a:alpha val="75000"/>
                        </a:schemeClr>
                      </a:glow>
                    </a:effectLst>
                    <a:scene3d>
                      <a:camera prst="orthographicFront">
                        <a:rot lat="0" lon="0" rev="5400000"/>
                      </a:camera>
                      <a:lightRig rig="threePt" dir="t"/>
                    </a:scene3d>
                  </pic:spPr>
                </pic:pic>
              </a:graphicData>
            </a:graphic>
          </wp:inline>
        </w:drawing>
      </w:r>
    </w:p>
    <w:p w:rsidR="00D93B78" w:rsidRDefault="00D93B78" w:rsidP="007E7CD9">
      <w:pPr>
        <w:pStyle w:val="Caption"/>
        <w:jc w:val="center"/>
      </w:pPr>
    </w:p>
    <w:p w:rsidR="00724C00" w:rsidRDefault="00717DAB">
      <w:r>
        <w:br w:type="page"/>
      </w:r>
      <w:r w:rsidR="00724C00">
        <w:rPr>
          <w:noProof/>
          <w:lang w:eastAsia="en-US"/>
        </w:rPr>
        <w:drawing>
          <wp:inline distT="0" distB="0" distL="0" distR="0">
            <wp:extent cx="6106570" cy="7543800"/>
            <wp:effectExtent l="25400" t="0" r="0" b="0"/>
            <wp:docPr id="10" name="Picture 6" descr="::Figures_for_thesis:hiv global tren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s_for_thesis:hiv global trend.pdf"/>
                    <pic:cNvPicPr>
                      <a:picLocks noChangeAspect="1" noChangeArrowheads="1"/>
                    </pic:cNvPicPr>
                  </pic:nvPicPr>
                  <ve:AlternateContent>
                    <ve:Choice xmlns:ma="http://schemas.microsoft.com/office/mac/drawingml/2008/main" Requires="ma">
                      <pic:blipFill>
                        <a:blip r:embed="rId6"/>
                        <a:srcRect l="10421" t="15211" r="9264" b="13422"/>
                        <a:stretch>
                          <a:fillRect/>
                        </a:stretch>
                      </pic:blipFill>
                    </ve:Choice>
                    <ve:Fallback>
                      <pic:blipFill>
                        <a:blip r:embed="rId7"/>
                        <a:srcRect l="10421" t="15211" r="9264" b="13422"/>
                        <a:stretch>
                          <a:fillRect/>
                        </a:stretch>
                      </pic:blipFill>
                    </ve:Fallback>
                  </ve:AlternateContent>
                  <pic:spPr bwMode="auto">
                    <a:xfrm>
                      <a:off x="0" y="0"/>
                      <a:ext cx="6106570" cy="7543800"/>
                    </a:xfrm>
                    <a:prstGeom prst="rect">
                      <a:avLst/>
                    </a:prstGeom>
                    <a:noFill/>
                    <a:ln w="9525">
                      <a:noFill/>
                      <a:miter lim="800000"/>
                      <a:headEnd/>
                      <a:tailEnd/>
                    </a:ln>
                  </pic:spPr>
                </pic:pic>
              </a:graphicData>
            </a:graphic>
          </wp:inline>
        </w:drawing>
      </w:r>
    </w:p>
    <w:p w:rsidR="0095577A" w:rsidRDefault="0095577A"/>
    <w:p w:rsidR="0095577A" w:rsidRDefault="0095577A"/>
    <w:p w:rsidR="0095577A" w:rsidRDefault="0095577A">
      <w:r>
        <w:t>Figure 2: Global trend of new HIV infections from 1990 to 2011.</w:t>
      </w:r>
      <w:r w:rsidR="00724C00">
        <w:t xml:space="preserve"> A) Number of people living with HIV globally B) Number of people newly infected with HIV globally C) Number of Adults and child deaths due to HIV globally</w:t>
      </w:r>
    </w:p>
    <w:p w:rsidR="00717DAB" w:rsidRDefault="00717DAB">
      <w:pPr>
        <w:rPr>
          <w:rFonts w:asciiTheme="majorHAnsi" w:eastAsiaTheme="majorEastAsia" w:hAnsiTheme="majorHAnsi" w:cstheme="majorBidi"/>
          <w:b/>
          <w:bCs/>
          <w:color w:val="4F81BD" w:themeColor="accent1"/>
        </w:rPr>
      </w:pPr>
    </w:p>
    <w:p w:rsidR="00FE596A" w:rsidRPr="009F1496" w:rsidRDefault="00254B87" w:rsidP="00C74968">
      <w:pPr>
        <w:pStyle w:val="Heading3"/>
        <w:spacing w:line="480" w:lineRule="auto"/>
        <w:jc w:val="both"/>
      </w:pPr>
      <w:r>
        <w:t>Discovery of Human Immunodeficiency Virus</w:t>
      </w:r>
    </w:p>
    <w:p w:rsidR="00C74968" w:rsidRDefault="00254B87" w:rsidP="00843678">
      <w:pPr>
        <w:spacing w:before="2" w:after="2" w:line="480" w:lineRule="auto"/>
        <w:jc w:val="both"/>
        <w:rPr>
          <w:rFonts w:ascii="Times New Roman" w:hAnsi="Times New Roman" w:cs="Helvetica"/>
          <w:color w:val="1A1818"/>
          <w:szCs w:val="21"/>
        </w:rPr>
      </w:pPr>
      <w:r>
        <w:rPr>
          <w:rFonts w:ascii="Times New Roman" w:hAnsi="Times New Roman" w:cs="Helvetica"/>
          <w:color w:val="1A1818"/>
          <w:szCs w:val="21"/>
        </w:rPr>
        <w:t xml:space="preserve">As early as 1959, HIV infection cases had been documented but were unreported. Curious doctors at that time collected patient blood samples and kept frozen, which were later were later shown to have HIV antibodies [Hedge 1983]. </w:t>
      </w:r>
      <w:r w:rsidR="00333A53" w:rsidRPr="00F60A85">
        <w:rPr>
          <w:rFonts w:ascii="Times New Roman" w:hAnsi="Times New Roman" w:cs="Helvetica"/>
          <w:color w:val="1A1818"/>
          <w:szCs w:val="21"/>
        </w:rPr>
        <w:t xml:space="preserve">In </w:t>
      </w:r>
      <w:r w:rsidR="00B33AB5">
        <w:rPr>
          <w:rFonts w:ascii="Times New Roman" w:hAnsi="Times New Roman" w:cs="Helvetica"/>
          <w:color w:val="1A1818"/>
          <w:szCs w:val="21"/>
        </w:rPr>
        <w:t xml:space="preserve">June </w:t>
      </w:r>
      <w:r w:rsidR="00333A53" w:rsidRPr="00F60A85">
        <w:rPr>
          <w:rFonts w:ascii="Times New Roman" w:hAnsi="Times New Roman" w:cs="Helvetica"/>
          <w:color w:val="1A1818"/>
          <w:szCs w:val="21"/>
        </w:rPr>
        <w:t xml:space="preserve">1981, the first </w:t>
      </w:r>
      <w:r w:rsidR="00E16F53">
        <w:rPr>
          <w:rFonts w:ascii="Times New Roman" w:hAnsi="Times New Roman" w:cs="Helvetica"/>
          <w:color w:val="1A1818"/>
          <w:szCs w:val="21"/>
        </w:rPr>
        <w:t>case</w:t>
      </w:r>
      <w:r w:rsidR="00E16F53" w:rsidRPr="00F60A85">
        <w:rPr>
          <w:rFonts w:ascii="Times New Roman" w:hAnsi="Times New Roman" w:cs="Helvetica"/>
          <w:color w:val="1A1818"/>
          <w:szCs w:val="21"/>
        </w:rPr>
        <w:t xml:space="preserve"> </w:t>
      </w:r>
      <w:r w:rsidR="00333A53" w:rsidRPr="00F60A85">
        <w:rPr>
          <w:rFonts w:ascii="Times New Roman" w:hAnsi="Times New Roman" w:cs="Helvetica"/>
          <w:color w:val="1A1818"/>
          <w:szCs w:val="21"/>
        </w:rPr>
        <w:t xml:space="preserve">of HIV </w:t>
      </w:r>
      <w:r w:rsidR="00E16F53">
        <w:rPr>
          <w:rFonts w:ascii="Times New Roman" w:hAnsi="Times New Roman" w:cs="Helvetica"/>
          <w:color w:val="1A1818"/>
          <w:szCs w:val="21"/>
        </w:rPr>
        <w:t>infection</w:t>
      </w:r>
      <w:r w:rsidR="00E16F53" w:rsidRPr="00F60A85">
        <w:rPr>
          <w:rFonts w:ascii="Times New Roman" w:hAnsi="Times New Roman" w:cs="Helvetica"/>
          <w:color w:val="1A1818"/>
          <w:szCs w:val="21"/>
        </w:rPr>
        <w:t xml:space="preserve"> </w:t>
      </w:r>
      <w:r w:rsidR="00333A53" w:rsidRPr="00F60A85">
        <w:rPr>
          <w:rFonts w:ascii="Times New Roman" w:hAnsi="Times New Roman" w:cs="Helvetica"/>
          <w:color w:val="1A1818"/>
          <w:szCs w:val="21"/>
        </w:rPr>
        <w:t>was</w:t>
      </w:r>
      <w:r w:rsidR="00741DD4">
        <w:rPr>
          <w:rFonts w:ascii="Times New Roman" w:hAnsi="Times New Roman" w:cs="Helvetica"/>
          <w:color w:val="1A1818"/>
          <w:szCs w:val="21"/>
        </w:rPr>
        <w:t xml:space="preserve"> </w:t>
      </w:r>
      <w:r w:rsidR="00E16F53">
        <w:rPr>
          <w:rFonts w:ascii="Times New Roman" w:hAnsi="Times New Roman" w:cs="Helvetica"/>
          <w:color w:val="1A1818"/>
          <w:szCs w:val="21"/>
        </w:rPr>
        <w:t>reported</w:t>
      </w:r>
      <w:r w:rsidR="00741DD4">
        <w:rPr>
          <w:rFonts w:ascii="Times New Roman" w:hAnsi="Times New Roman" w:cs="Helvetica"/>
          <w:color w:val="1A1818"/>
          <w:szCs w:val="21"/>
        </w:rPr>
        <w:t xml:space="preserve"> in the USA</w:t>
      </w:r>
      <w:r w:rsidR="009E69AD">
        <w:rPr>
          <w:rFonts w:ascii="Times New Roman" w:hAnsi="Times New Roman" w:cs="Helvetica"/>
          <w:color w:val="1A1818"/>
          <w:szCs w:val="21"/>
        </w:rPr>
        <w:t xml:space="preserve"> (Friedan-Kien et al 1981</w:t>
      </w:r>
      <w:r w:rsidR="00EC5152">
        <w:rPr>
          <w:rFonts w:ascii="Times New Roman" w:hAnsi="Times New Roman" w:cs="Helvetica"/>
          <w:color w:val="1A1818"/>
          <w:szCs w:val="21"/>
        </w:rPr>
        <w:t>)</w:t>
      </w:r>
      <w:r w:rsidR="00E16F53">
        <w:rPr>
          <w:rFonts w:ascii="Times New Roman" w:hAnsi="Times New Roman" w:cs="Helvetica"/>
          <w:color w:val="1A1818"/>
          <w:szCs w:val="21"/>
        </w:rPr>
        <w:t xml:space="preserve"> when some homosexuals</w:t>
      </w:r>
      <w:r>
        <w:rPr>
          <w:rFonts w:ascii="Times New Roman" w:hAnsi="Times New Roman" w:cs="Helvetica"/>
          <w:color w:val="1A1818"/>
          <w:szCs w:val="21"/>
        </w:rPr>
        <w:t xml:space="preserve"> </w:t>
      </w:r>
      <w:r w:rsidR="00E16F53">
        <w:rPr>
          <w:rFonts w:ascii="Times New Roman" w:hAnsi="Times New Roman" w:cs="Helvetica"/>
          <w:color w:val="1A1818"/>
          <w:szCs w:val="21"/>
        </w:rPr>
        <w:t xml:space="preserve">were showing opportunistic infections </w:t>
      </w:r>
      <w:r w:rsidR="0057673E">
        <w:rPr>
          <w:rFonts w:ascii="Times New Roman" w:hAnsi="Times New Roman" w:cs="Helvetica"/>
          <w:color w:val="1A1818"/>
          <w:szCs w:val="21"/>
        </w:rPr>
        <w:t>coupled with no lymphocyte proliferation [Gottlieb et al 1981]</w:t>
      </w:r>
      <w:r w:rsidR="00741DD4">
        <w:rPr>
          <w:rFonts w:ascii="Times New Roman" w:hAnsi="Times New Roman" w:cs="Helvetica"/>
          <w:color w:val="1A1818"/>
          <w:szCs w:val="21"/>
        </w:rPr>
        <w:t xml:space="preserve">. </w:t>
      </w:r>
      <w:r w:rsidR="00871F8C">
        <w:rPr>
          <w:rFonts w:ascii="Times New Roman" w:hAnsi="Times New Roman" w:cs="Helvetica"/>
          <w:color w:val="1A1818"/>
          <w:szCs w:val="21"/>
        </w:rPr>
        <w:t>Until 1983, the causative agent responsible for the severe immune depletion, named AIDS, was unknown [</w:t>
      </w:r>
      <w:r w:rsidR="00F97F81">
        <w:rPr>
          <w:rFonts w:ascii="Times New Roman" w:hAnsi="Times New Roman" w:cs="Helvetica"/>
          <w:color w:val="1A1818"/>
          <w:szCs w:val="21"/>
        </w:rPr>
        <w:t>Francis et al 1983</w:t>
      </w:r>
      <w:r w:rsidR="00871F8C">
        <w:rPr>
          <w:rFonts w:ascii="Times New Roman" w:hAnsi="Times New Roman" w:cs="Helvetica"/>
          <w:color w:val="1A1818"/>
          <w:szCs w:val="21"/>
        </w:rPr>
        <w:t>]</w:t>
      </w:r>
      <w:r w:rsidR="003A1914">
        <w:rPr>
          <w:rFonts w:ascii="Times New Roman" w:hAnsi="Times New Roman" w:cs="Helvetica"/>
          <w:color w:val="1A1818"/>
          <w:szCs w:val="21"/>
        </w:rPr>
        <w:t xml:space="preserve">, when </w:t>
      </w:r>
      <w:r w:rsidR="003F30A0">
        <w:rPr>
          <w:rFonts w:ascii="Times New Roman" w:hAnsi="Times New Roman" w:cs="Helvetica"/>
          <w:color w:val="1A1818"/>
          <w:szCs w:val="21"/>
        </w:rPr>
        <w:t xml:space="preserve">Luc Montagnier’s group </w:t>
      </w:r>
      <w:r w:rsidR="00741DD4">
        <w:rPr>
          <w:rFonts w:ascii="Times New Roman" w:hAnsi="Times New Roman" w:cs="Helvetica"/>
          <w:color w:val="1A1818"/>
          <w:szCs w:val="21"/>
        </w:rPr>
        <w:t>at “I</w:t>
      </w:r>
      <w:r w:rsidR="0057408D">
        <w:rPr>
          <w:rFonts w:ascii="Times New Roman" w:hAnsi="Times New Roman" w:cs="Helvetica"/>
          <w:color w:val="1A1818"/>
          <w:szCs w:val="21"/>
        </w:rPr>
        <w:t>nstitut Pasteur” in Paris</w:t>
      </w:r>
      <w:r w:rsidR="002A38DF">
        <w:rPr>
          <w:rFonts w:ascii="Times New Roman" w:hAnsi="Times New Roman" w:cs="Helvetica"/>
          <w:color w:val="1A1818"/>
          <w:szCs w:val="21"/>
        </w:rPr>
        <w:t xml:space="preserve"> isolated the virus, which was initially named Human T-cell Leucamia Virus (HTLC) and later became Human Immunodeficiency Virus (HIV)</w:t>
      </w:r>
      <w:r w:rsidR="00724C00">
        <w:rPr>
          <w:rFonts w:ascii="Times New Roman" w:hAnsi="Times New Roman" w:cs="Helvetica"/>
          <w:color w:val="1A1818"/>
          <w:szCs w:val="21"/>
        </w:rPr>
        <w:t xml:space="preserve"> [Hedge 1983]</w:t>
      </w:r>
      <w:r w:rsidR="00741DD4">
        <w:rPr>
          <w:rFonts w:ascii="Times New Roman" w:hAnsi="Times New Roman" w:cs="Helvetica"/>
          <w:color w:val="1A1818"/>
          <w:szCs w:val="21"/>
        </w:rPr>
        <w:t xml:space="preserve">. </w:t>
      </w:r>
      <w:r w:rsidR="00C74968">
        <w:rPr>
          <w:rFonts w:ascii="Times New Roman" w:hAnsi="Times New Roman" w:cs="Helvetica"/>
          <w:color w:val="1A1818"/>
          <w:szCs w:val="21"/>
        </w:rPr>
        <w:t>Levy’s group in San Francisco, USA also subsequently found the virus confirming the discovery in Paris [</w:t>
      </w:r>
      <w:r w:rsidR="0046318F">
        <w:rPr>
          <w:rFonts w:ascii="Times New Roman" w:hAnsi="Times New Roman" w:cs="Helvetica"/>
          <w:color w:val="1A1818"/>
          <w:szCs w:val="21"/>
        </w:rPr>
        <w:t>Levy et al 1984</w:t>
      </w:r>
      <w:r w:rsidR="00C74968">
        <w:rPr>
          <w:rFonts w:ascii="Times New Roman" w:hAnsi="Times New Roman" w:cs="Helvetica"/>
          <w:color w:val="1A1818"/>
          <w:szCs w:val="21"/>
        </w:rPr>
        <w:t xml:space="preserve">]. </w:t>
      </w:r>
      <w:r>
        <w:rPr>
          <w:rFonts w:ascii="Times New Roman" w:hAnsi="Times New Roman" w:cs="Helvetica"/>
          <w:color w:val="1A1818"/>
          <w:szCs w:val="21"/>
        </w:rPr>
        <w:t>They</w:t>
      </w:r>
      <w:r w:rsidR="00523FC4">
        <w:rPr>
          <w:rFonts w:ascii="Times New Roman" w:hAnsi="Times New Roman" w:cs="Helvetica"/>
          <w:color w:val="1A1818"/>
          <w:szCs w:val="21"/>
        </w:rPr>
        <w:t xml:space="preserve"> found HIV was</w:t>
      </w:r>
      <w:r>
        <w:rPr>
          <w:rFonts w:ascii="Times New Roman" w:hAnsi="Times New Roman" w:cs="Helvetica"/>
          <w:color w:val="1A1818"/>
          <w:szCs w:val="21"/>
        </w:rPr>
        <w:t xml:space="preserve"> a </w:t>
      </w:r>
      <w:r w:rsidR="00523FC4">
        <w:rPr>
          <w:rFonts w:ascii="Times New Roman" w:hAnsi="Times New Roman" w:cs="Helvetica"/>
          <w:color w:val="1A1818"/>
          <w:szCs w:val="21"/>
        </w:rPr>
        <w:t>retrovirus;</w:t>
      </w:r>
      <w:r>
        <w:rPr>
          <w:rFonts w:ascii="Times New Roman" w:hAnsi="Times New Roman" w:cs="Helvetica"/>
          <w:color w:val="1A1818"/>
          <w:szCs w:val="21"/>
        </w:rPr>
        <w:t xml:space="preserve"> unique to any other </w:t>
      </w:r>
      <w:r w:rsidR="00523FC4">
        <w:rPr>
          <w:rFonts w:ascii="Times New Roman" w:hAnsi="Times New Roman" w:cs="Helvetica"/>
          <w:color w:val="1A1818"/>
          <w:szCs w:val="21"/>
        </w:rPr>
        <w:t>previously isolated viruses and the viral transmission</w:t>
      </w:r>
      <w:r w:rsidR="00C74968">
        <w:rPr>
          <w:rFonts w:ascii="Times New Roman" w:hAnsi="Times New Roman" w:cs="Helvetica"/>
          <w:color w:val="1A1818"/>
          <w:szCs w:val="21"/>
        </w:rPr>
        <w:t>s</w:t>
      </w:r>
      <w:r w:rsidR="00523FC4">
        <w:rPr>
          <w:rFonts w:ascii="Times New Roman" w:hAnsi="Times New Roman" w:cs="Helvetica"/>
          <w:color w:val="1A1818"/>
          <w:szCs w:val="21"/>
        </w:rPr>
        <w:t xml:space="preserve"> </w:t>
      </w:r>
      <w:r w:rsidR="00C74968">
        <w:rPr>
          <w:rFonts w:ascii="Times New Roman" w:hAnsi="Times New Roman" w:cs="Helvetica"/>
          <w:color w:val="1A1818"/>
          <w:szCs w:val="21"/>
        </w:rPr>
        <w:t>were</w:t>
      </w:r>
      <w:r w:rsidR="00523FC4">
        <w:rPr>
          <w:rFonts w:ascii="Times New Roman" w:hAnsi="Times New Roman" w:cs="Helvetica"/>
          <w:color w:val="1A1818"/>
          <w:szCs w:val="21"/>
        </w:rPr>
        <w:t xml:space="preserve"> possible from infected to healthy</w:t>
      </w:r>
      <w:r w:rsidR="00C74968">
        <w:rPr>
          <w:rFonts w:ascii="Times New Roman" w:hAnsi="Times New Roman" w:cs="Helvetica"/>
          <w:color w:val="1A1818"/>
          <w:szCs w:val="21"/>
        </w:rPr>
        <w:t xml:space="preserve"> people [</w:t>
      </w:r>
      <w:r w:rsidR="00A063A6">
        <w:rPr>
          <w:rFonts w:ascii="Times New Roman" w:hAnsi="Times New Roman" w:cs="Helvetica"/>
          <w:color w:val="1A1818"/>
          <w:szCs w:val="21"/>
        </w:rPr>
        <w:t xml:space="preserve">wofsy et al 1986, </w:t>
      </w:r>
      <w:r w:rsidR="00C74968">
        <w:rPr>
          <w:rFonts w:ascii="Times New Roman" w:hAnsi="Times New Roman" w:cs="Helvetica"/>
          <w:color w:val="1A1818"/>
          <w:szCs w:val="21"/>
        </w:rPr>
        <w:t>Rogers et al 1987], mother to child through umbilical cord [Gallo et al 1983</w:t>
      </w:r>
      <w:r w:rsidR="00197EC8">
        <w:rPr>
          <w:rFonts w:ascii="Times New Roman" w:hAnsi="Times New Roman" w:cs="Helvetica"/>
          <w:color w:val="1A1818"/>
          <w:szCs w:val="21"/>
        </w:rPr>
        <w:t>, Ziegler et al 1985</w:t>
      </w:r>
      <w:r w:rsidR="00C74968">
        <w:rPr>
          <w:rFonts w:ascii="Times New Roman" w:hAnsi="Times New Roman" w:cs="Helvetica"/>
          <w:color w:val="1A1818"/>
          <w:szCs w:val="21"/>
        </w:rPr>
        <w:t>].</w:t>
      </w:r>
      <w:r w:rsidR="0046318F">
        <w:rPr>
          <w:rFonts w:ascii="Times New Roman" w:hAnsi="Times New Roman" w:cs="Helvetica"/>
          <w:color w:val="1A1818"/>
          <w:szCs w:val="21"/>
        </w:rPr>
        <w:t xml:space="preserve"> </w:t>
      </w:r>
    </w:p>
    <w:p w:rsidR="00146655" w:rsidRDefault="00DB3E67" w:rsidP="00843678">
      <w:pPr>
        <w:spacing w:before="2" w:after="2" w:line="480" w:lineRule="auto"/>
        <w:jc w:val="both"/>
        <w:rPr>
          <w:rFonts w:ascii="Times New Roman" w:hAnsi="Times New Roman" w:cs="Helvetica"/>
          <w:color w:val="1A1818"/>
          <w:szCs w:val="21"/>
        </w:rPr>
      </w:pPr>
      <w:r>
        <w:rPr>
          <w:rFonts w:ascii="Times New Roman" w:hAnsi="Times New Roman" w:cs="Helvetica"/>
          <w:color w:val="1A1818"/>
          <w:szCs w:val="21"/>
        </w:rPr>
        <w:t>Very soon, scientists around the world focused on this tra</w:t>
      </w:r>
      <w:r w:rsidR="00724C00">
        <w:rPr>
          <w:rFonts w:ascii="Times New Roman" w:hAnsi="Times New Roman" w:cs="Helvetica"/>
          <w:color w:val="1A1818"/>
          <w:szCs w:val="21"/>
        </w:rPr>
        <w:t>nsmissible retrovirus. Complete</w:t>
      </w:r>
      <w:r>
        <w:rPr>
          <w:rFonts w:ascii="Times New Roman" w:hAnsi="Times New Roman" w:cs="Helvetica"/>
          <w:color w:val="1A1818"/>
          <w:szCs w:val="21"/>
        </w:rPr>
        <w:t xml:space="preserve"> sequencing o</w:t>
      </w:r>
      <w:r w:rsidR="00146655">
        <w:rPr>
          <w:rFonts w:ascii="Times New Roman" w:hAnsi="Times New Roman" w:cs="Helvetica"/>
          <w:color w:val="1A1818"/>
          <w:szCs w:val="21"/>
        </w:rPr>
        <w:t>f HIV genome [Ratner et al 1985</w:t>
      </w:r>
      <w:r>
        <w:rPr>
          <w:rFonts w:ascii="Times New Roman" w:hAnsi="Times New Roman" w:cs="Helvetica"/>
          <w:color w:val="1A1818"/>
          <w:szCs w:val="21"/>
        </w:rPr>
        <w:t xml:space="preserve">] led scientists to know more insights </w:t>
      </w:r>
      <w:r w:rsidR="00146655">
        <w:rPr>
          <w:rFonts w:ascii="Times New Roman" w:hAnsi="Times New Roman" w:cs="Helvetica"/>
          <w:color w:val="1A1818"/>
          <w:szCs w:val="21"/>
        </w:rPr>
        <w:t xml:space="preserve">of HIV including its origin, genes/proteins and life cycle [Wain-Hobson 1985]. HIV strain HXB2 (GenBank AC: K03455) became </w:t>
      </w:r>
      <w:r w:rsidR="00724C00">
        <w:rPr>
          <w:rFonts w:ascii="Times New Roman" w:hAnsi="Times New Roman" w:cs="Helvetica"/>
          <w:color w:val="1A1818"/>
          <w:szCs w:val="21"/>
        </w:rPr>
        <w:t>the</w:t>
      </w:r>
      <w:r w:rsidR="00146655">
        <w:rPr>
          <w:rFonts w:ascii="Times New Roman" w:hAnsi="Times New Roman" w:cs="Helvetica"/>
          <w:color w:val="1A1818"/>
          <w:szCs w:val="21"/>
        </w:rPr>
        <w:t xml:space="preserve"> reference sequence to aid in the viral research.</w:t>
      </w:r>
    </w:p>
    <w:p w:rsidR="00724C00" w:rsidRDefault="00724C00" w:rsidP="007A227B">
      <w:pPr>
        <w:pStyle w:val="Heading2"/>
      </w:pPr>
    </w:p>
    <w:p w:rsidR="007A227B" w:rsidRDefault="007A227B" w:rsidP="007A227B">
      <w:pPr>
        <w:pStyle w:val="Heading2"/>
      </w:pPr>
      <w:r>
        <w:t>Origin and Evolution of HIV</w:t>
      </w:r>
    </w:p>
    <w:p w:rsidR="00C74968" w:rsidRPr="007A227B" w:rsidRDefault="00C74968" w:rsidP="007A227B"/>
    <w:p w:rsidR="007A227B" w:rsidRDefault="00333A53" w:rsidP="007A227B">
      <w:pPr>
        <w:spacing w:before="2" w:after="2" w:line="480" w:lineRule="auto"/>
        <w:jc w:val="both"/>
        <w:rPr>
          <w:rFonts w:ascii="Times New Roman" w:hAnsi="Times New Roman" w:cs="Helvetica"/>
          <w:color w:val="1A1818"/>
          <w:szCs w:val="21"/>
        </w:rPr>
      </w:pPr>
      <w:r w:rsidRPr="00F60A85">
        <w:rPr>
          <w:rFonts w:ascii="Times New Roman" w:hAnsi="Times New Roman" w:cs="Helvetica"/>
          <w:color w:val="1A1818"/>
          <w:szCs w:val="21"/>
        </w:rPr>
        <w:t xml:space="preserve">Exploration of the retrovirus led researchers to find similar type of retrovirus in </w:t>
      </w:r>
      <w:r w:rsidR="007A227B">
        <w:rPr>
          <w:rFonts w:ascii="Times New Roman" w:hAnsi="Times New Roman" w:cs="Helvetica"/>
          <w:color w:val="1A1818"/>
          <w:szCs w:val="21"/>
        </w:rPr>
        <w:t xml:space="preserve">African </w:t>
      </w:r>
      <w:r w:rsidRPr="00F60A85">
        <w:rPr>
          <w:rFonts w:ascii="Times New Roman" w:hAnsi="Times New Roman" w:cs="Helvetica"/>
          <w:color w:val="1A1818"/>
          <w:szCs w:val="21"/>
        </w:rPr>
        <w:t>non-human primates that were then called as Simian Immunodeficiency Virus (SIV)</w:t>
      </w:r>
      <w:r w:rsidR="001169B6">
        <w:rPr>
          <w:rFonts w:ascii="Times New Roman" w:hAnsi="Times New Roman" w:cs="Helvetica"/>
          <w:color w:val="1A1818"/>
          <w:szCs w:val="21"/>
        </w:rPr>
        <w:t xml:space="preserve"> [Gao et al 1999]</w:t>
      </w:r>
      <w:r w:rsidRPr="00F60A85">
        <w:rPr>
          <w:rFonts w:ascii="Times New Roman" w:hAnsi="Times New Roman" w:cs="Helvetica"/>
          <w:color w:val="1A1818"/>
          <w:szCs w:val="21"/>
        </w:rPr>
        <w:t xml:space="preserve">. About 40 different primates, in Africa, are infected with SIV and some are harboring </w:t>
      </w:r>
      <w:r w:rsidR="007A227B">
        <w:rPr>
          <w:rFonts w:ascii="Times New Roman" w:hAnsi="Times New Roman" w:cs="Helvetica"/>
          <w:color w:val="1A1818"/>
          <w:szCs w:val="21"/>
        </w:rPr>
        <w:t>more</w:t>
      </w:r>
      <w:r w:rsidRPr="00F60A85">
        <w:rPr>
          <w:rFonts w:ascii="Times New Roman" w:hAnsi="Times New Roman" w:cs="Helvetica"/>
          <w:color w:val="1A1818"/>
          <w:szCs w:val="21"/>
        </w:rPr>
        <w:t xml:space="preserve"> than one strain of SIV</w:t>
      </w:r>
      <w:r w:rsidR="00B45C82">
        <w:rPr>
          <w:rFonts w:ascii="Times New Roman" w:hAnsi="Times New Roman" w:cs="Helvetica"/>
          <w:color w:val="1A1818"/>
          <w:szCs w:val="21"/>
        </w:rPr>
        <w:t>s. Phylogenetic analysis of SIV</w:t>
      </w:r>
      <w:r w:rsidRPr="00F60A85">
        <w:rPr>
          <w:rFonts w:ascii="Times New Roman" w:hAnsi="Times New Roman" w:cs="Helvetica"/>
          <w:color w:val="1A1818"/>
          <w:szCs w:val="21"/>
        </w:rPr>
        <w:t xml:space="preserve"> from African non-human primates and </w:t>
      </w:r>
      <w:r w:rsidR="007A227B">
        <w:rPr>
          <w:rFonts w:ascii="Times New Roman" w:hAnsi="Times New Roman" w:cs="Helvetica"/>
          <w:color w:val="1A1818"/>
          <w:szCs w:val="21"/>
        </w:rPr>
        <w:t xml:space="preserve">HIV </w:t>
      </w:r>
      <w:r w:rsidRPr="00F60A85">
        <w:rPr>
          <w:rFonts w:ascii="Times New Roman" w:hAnsi="Times New Roman" w:cs="Helvetica"/>
          <w:color w:val="1A1818"/>
          <w:szCs w:val="21"/>
        </w:rPr>
        <w:t>in human provided remarkable understanding of viral transmission</w:t>
      </w:r>
      <w:r w:rsidR="007A227B">
        <w:rPr>
          <w:rFonts w:ascii="Times New Roman" w:hAnsi="Times New Roman" w:cs="Helvetica"/>
          <w:color w:val="1A1818"/>
          <w:szCs w:val="21"/>
        </w:rPr>
        <w:t xml:space="preserve"> as zoonotic</w:t>
      </w:r>
      <w:r w:rsidR="00B45C82">
        <w:rPr>
          <w:rFonts w:ascii="Times New Roman" w:hAnsi="Times New Roman" w:cs="Helvetica"/>
          <w:color w:val="1A1818"/>
          <w:szCs w:val="21"/>
        </w:rPr>
        <w:t xml:space="preserve"> (Bailes et al 2002)</w:t>
      </w:r>
      <w:r w:rsidRPr="00F60A85">
        <w:rPr>
          <w:rFonts w:ascii="Times New Roman" w:hAnsi="Times New Roman" w:cs="Helvetica"/>
          <w:color w:val="1A1818"/>
          <w:szCs w:val="21"/>
        </w:rPr>
        <w:t xml:space="preserve"> and evolution </w:t>
      </w:r>
      <w:r w:rsidR="00B45C82">
        <w:rPr>
          <w:rFonts w:ascii="Times New Roman" w:hAnsi="Times New Roman" w:cs="Helvetica"/>
          <w:color w:val="1A1818"/>
          <w:szCs w:val="21"/>
        </w:rPr>
        <w:t xml:space="preserve">of </w:t>
      </w:r>
      <w:r w:rsidR="007A227B">
        <w:rPr>
          <w:rFonts w:ascii="Times New Roman" w:hAnsi="Times New Roman" w:cs="Helvetica"/>
          <w:color w:val="1A1818"/>
          <w:szCs w:val="21"/>
        </w:rPr>
        <w:t xml:space="preserve">the virus as HIV </w:t>
      </w:r>
      <w:r w:rsidR="00B45C82">
        <w:rPr>
          <w:rFonts w:ascii="Times New Roman" w:hAnsi="Times New Roman" w:cs="Helvetica"/>
          <w:color w:val="1A1818"/>
          <w:szCs w:val="21"/>
        </w:rPr>
        <w:t>in human after transmission in to new host [Gao et al 1999]</w:t>
      </w:r>
      <w:r w:rsidRPr="00F60A85">
        <w:rPr>
          <w:rFonts w:ascii="Times New Roman" w:hAnsi="Times New Roman" w:cs="Helvetica"/>
          <w:color w:val="1A1818"/>
          <w:szCs w:val="21"/>
        </w:rPr>
        <w:t>.</w:t>
      </w:r>
    </w:p>
    <w:p w:rsidR="00333A53" w:rsidRPr="00F60A85" w:rsidRDefault="00333A53" w:rsidP="007A227B">
      <w:pPr>
        <w:spacing w:before="2" w:after="2" w:line="480" w:lineRule="auto"/>
        <w:jc w:val="both"/>
        <w:rPr>
          <w:rFonts w:ascii="Times New Roman" w:hAnsi="Times New Roman" w:cs="Helvetica"/>
          <w:color w:val="1A1818"/>
          <w:szCs w:val="21"/>
        </w:rPr>
      </w:pPr>
    </w:p>
    <w:p w:rsidR="00333A53" w:rsidRPr="00F60A85" w:rsidRDefault="001169B6" w:rsidP="00843678">
      <w:pPr>
        <w:spacing w:before="2" w:after="2" w:line="480" w:lineRule="auto"/>
        <w:jc w:val="both"/>
        <w:rPr>
          <w:rFonts w:ascii="Times New Roman" w:hAnsi="Times New Roman"/>
        </w:rPr>
      </w:pPr>
      <w:r>
        <w:rPr>
          <w:rFonts w:ascii="Times New Roman" w:hAnsi="Times New Roman" w:cs="Helvetica"/>
          <w:color w:val="1A1818"/>
          <w:szCs w:val="21"/>
        </w:rPr>
        <w:t>Depending upon the source of non-human primate</w:t>
      </w:r>
      <w:r w:rsidR="006651BF">
        <w:rPr>
          <w:rFonts w:ascii="Times New Roman" w:hAnsi="Times New Roman" w:cs="Helvetica"/>
          <w:color w:val="1A1818"/>
          <w:szCs w:val="21"/>
        </w:rPr>
        <w:t>,</w:t>
      </w:r>
      <w:r>
        <w:rPr>
          <w:rFonts w:ascii="Times New Roman" w:hAnsi="Times New Roman" w:cs="Helvetica"/>
          <w:color w:val="1A1818"/>
          <w:szCs w:val="21"/>
        </w:rPr>
        <w:t xml:space="preserve"> from where SIV is derived, HIV is divided into two groups – HIV-1 and HIV-2</w:t>
      </w:r>
      <w:r w:rsidR="006651BF">
        <w:rPr>
          <w:rFonts w:ascii="Times New Roman" w:hAnsi="Times New Roman" w:cs="Helvetica"/>
          <w:color w:val="1A1818"/>
          <w:szCs w:val="21"/>
        </w:rPr>
        <w:t xml:space="preserve"> and</w:t>
      </w:r>
      <w:r w:rsidR="0057408D">
        <w:rPr>
          <w:rFonts w:ascii="Times New Roman" w:hAnsi="Times New Roman" w:cs="Helvetica"/>
          <w:color w:val="1A1818"/>
          <w:szCs w:val="21"/>
        </w:rPr>
        <w:t xml:space="preserve"> that</w:t>
      </w:r>
      <w:r w:rsidR="00333A53" w:rsidRPr="00F60A85">
        <w:rPr>
          <w:rFonts w:ascii="Times New Roman" w:hAnsi="Times New Roman" w:cs="Helvetica"/>
          <w:color w:val="1A1818"/>
          <w:szCs w:val="21"/>
        </w:rPr>
        <w:t xml:space="preserve"> HIV-1 and HIV-2 transm</w:t>
      </w:r>
      <w:r w:rsidR="006651BF">
        <w:rPr>
          <w:rFonts w:ascii="Times New Roman" w:hAnsi="Times New Roman" w:cs="Helvetica"/>
          <w:color w:val="1A1818"/>
          <w:szCs w:val="21"/>
        </w:rPr>
        <w:t>ission to human are independent [Sharp and Hahn 2010]</w:t>
      </w:r>
      <w:r w:rsidR="00333A53" w:rsidRPr="00F60A85">
        <w:rPr>
          <w:rFonts w:ascii="Times New Roman" w:hAnsi="Times New Roman" w:cs="Helvetica"/>
          <w:color w:val="1A1818"/>
          <w:szCs w:val="21"/>
        </w:rPr>
        <w:t xml:space="preserve">. Discovered in 1986, HIV-2 is transmitted from Sooty mangabey monkeys </w:t>
      </w:r>
      <w:r w:rsidR="00333A53" w:rsidRPr="00F60A85">
        <w:rPr>
          <w:rFonts w:ascii="Times New Roman" w:hAnsi="Times New Roman"/>
        </w:rPr>
        <w:t>(</w:t>
      </w:r>
      <w:r w:rsidR="00333A53" w:rsidRPr="00F60A85">
        <w:rPr>
          <w:rStyle w:val="Emphasis"/>
          <w:rFonts w:ascii="Times New Roman" w:hAnsi="Times New Roman"/>
        </w:rPr>
        <w:t>Cercocebus atys</w:t>
      </w:r>
      <w:r w:rsidR="00333A53" w:rsidRPr="00F60A85">
        <w:rPr>
          <w:rFonts w:ascii="Times New Roman" w:hAnsi="Times New Roman"/>
        </w:rPr>
        <w:t xml:space="preserve">) </w:t>
      </w:r>
      <w:r w:rsidR="00AF3880">
        <w:rPr>
          <w:rFonts w:ascii="Times New Roman" w:hAnsi="Times New Roman"/>
        </w:rPr>
        <w:t xml:space="preserve">[Hirsch et al 1989] </w:t>
      </w:r>
      <w:r w:rsidR="00333A53" w:rsidRPr="00F60A85">
        <w:rPr>
          <w:rFonts w:ascii="Times New Roman" w:hAnsi="Times New Roman" w:cs="Helvetica"/>
          <w:color w:val="1A1818"/>
          <w:szCs w:val="21"/>
        </w:rPr>
        <w:t xml:space="preserve">and </w:t>
      </w:r>
      <w:r w:rsidR="00D93B78">
        <w:rPr>
          <w:rFonts w:ascii="Times New Roman" w:hAnsi="Times New Roman" w:cs="Helvetica"/>
          <w:color w:val="1A1818"/>
          <w:szCs w:val="21"/>
        </w:rPr>
        <w:t>its</w:t>
      </w:r>
      <w:r w:rsidR="00333A53" w:rsidRPr="00F60A85">
        <w:rPr>
          <w:rFonts w:ascii="Times New Roman" w:hAnsi="Times New Roman" w:cs="Helvetica"/>
          <w:color w:val="1A1818"/>
          <w:szCs w:val="21"/>
        </w:rPr>
        <w:t xml:space="preserve"> prevalence is also high in the geographical location of these monkeys in West Africa (</w:t>
      </w:r>
      <w:r w:rsidR="00333A53" w:rsidRPr="00F60A85">
        <w:rPr>
          <w:rFonts w:ascii="Times New Roman" w:hAnsi="Times New Roman" w:cs="Times"/>
          <w:color w:val="000000"/>
          <w:szCs w:val="20"/>
        </w:rPr>
        <w:t>Santiago et al., 2005</w:t>
      </w:r>
      <w:r w:rsidR="00333A53" w:rsidRPr="00F60A85">
        <w:rPr>
          <w:rFonts w:ascii="Times New Roman" w:hAnsi="Times New Roman" w:cs="Helvetica"/>
          <w:color w:val="1A1818"/>
          <w:szCs w:val="21"/>
        </w:rPr>
        <w:t xml:space="preserve">). </w:t>
      </w:r>
      <w:r w:rsidR="00333A53" w:rsidRPr="00F60A85">
        <w:rPr>
          <w:rFonts w:ascii="Times New Roman" w:hAnsi="Times New Roman"/>
        </w:rPr>
        <w:t xml:space="preserve">Sooty mangabey monkeys are naturally infected by a strain of SIV (Hirsch </w:t>
      </w:r>
      <w:r w:rsidR="00333A53" w:rsidRPr="00F60A85">
        <w:rPr>
          <w:rStyle w:val="Emphasis"/>
          <w:rFonts w:ascii="Times New Roman" w:hAnsi="Times New Roman"/>
        </w:rPr>
        <w:t>et al</w:t>
      </w:r>
      <w:r w:rsidR="00AF3880">
        <w:rPr>
          <w:rFonts w:ascii="Times New Roman" w:hAnsi="Times New Roman"/>
        </w:rPr>
        <w:t>. 1989). T</w:t>
      </w:r>
      <w:r w:rsidR="00333A53" w:rsidRPr="00F60A85">
        <w:rPr>
          <w:rFonts w:ascii="Times New Roman" w:hAnsi="Times New Roman"/>
        </w:rPr>
        <w:t>he phylogenetic analysis of all HIV-2 strains show that it closel</w:t>
      </w:r>
      <w:r w:rsidR="00AF3880">
        <w:rPr>
          <w:rFonts w:ascii="Times New Roman" w:hAnsi="Times New Roman"/>
        </w:rPr>
        <w:t>y groups with the SIVsmm strain</w:t>
      </w:r>
      <w:r w:rsidR="00333A53" w:rsidRPr="00F60A85">
        <w:rPr>
          <w:rFonts w:ascii="Times New Roman" w:hAnsi="Times New Roman"/>
        </w:rPr>
        <w:t xml:space="preserve"> (Geo et al 1992</w:t>
      </w:r>
      <w:r w:rsidR="00E24FE6">
        <w:rPr>
          <w:rFonts w:ascii="Times New Roman" w:hAnsi="Times New Roman"/>
        </w:rPr>
        <w:t>, 1994</w:t>
      </w:r>
      <w:r w:rsidR="00333A53" w:rsidRPr="00F60A85">
        <w:rPr>
          <w:rFonts w:ascii="Times New Roman" w:hAnsi="Times New Roman"/>
        </w:rPr>
        <w:t>)</w:t>
      </w:r>
      <w:r w:rsidR="006651BF">
        <w:rPr>
          <w:rFonts w:ascii="Times New Roman" w:hAnsi="Times New Roman"/>
        </w:rPr>
        <w:t xml:space="preserve"> that are non-pathogentic to its host</w:t>
      </w:r>
      <w:r w:rsidR="00AF3880">
        <w:rPr>
          <w:rFonts w:ascii="Times New Roman" w:hAnsi="Times New Roman"/>
        </w:rPr>
        <w:t xml:space="preserve"> monkeys</w:t>
      </w:r>
      <w:r w:rsidR="00333A53" w:rsidRPr="00F60A85">
        <w:rPr>
          <w:rFonts w:ascii="Times New Roman" w:hAnsi="Times New Roman"/>
        </w:rPr>
        <w:t xml:space="preserve">. </w:t>
      </w:r>
      <w:r w:rsidR="00AF3880">
        <w:rPr>
          <w:rFonts w:ascii="Times New Roman" w:hAnsi="Times New Roman"/>
        </w:rPr>
        <w:t xml:space="preserve">SIVsmm </w:t>
      </w:r>
      <w:r w:rsidR="00333A53" w:rsidRPr="00F60A85">
        <w:rPr>
          <w:rFonts w:ascii="Times New Roman" w:hAnsi="Times New Roman"/>
        </w:rPr>
        <w:t xml:space="preserve">modified to produce </w:t>
      </w:r>
      <w:r w:rsidR="00E24FE6">
        <w:rPr>
          <w:rFonts w:ascii="Times New Roman" w:hAnsi="Times New Roman"/>
        </w:rPr>
        <w:t>multiple strain and subsequent</w:t>
      </w:r>
      <w:r w:rsidR="00333A53" w:rsidRPr="00F60A85">
        <w:rPr>
          <w:rFonts w:ascii="Times New Roman" w:hAnsi="Times New Roman"/>
        </w:rPr>
        <w:t xml:space="preserve"> multiple zoonotic transmissions from sooty mangabey monkeys to human (Hahn et al 2000)</w:t>
      </w:r>
      <w:r w:rsidR="00AF3880">
        <w:rPr>
          <w:rFonts w:ascii="Times New Roman" w:hAnsi="Times New Roman"/>
        </w:rPr>
        <w:t xml:space="preserve"> giving rise to different subtypes of HIV-2</w:t>
      </w:r>
      <w:r w:rsidR="00333A53" w:rsidRPr="00F60A85">
        <w:rPr>
          <w:rFonts w:ascii="Times New Roman" w:hAnsi="Times New Roman"/>
        </w:rPr>
        <w:t xml:space="preserve">. Although HIV-2 subtypes A to G are identified in human, it is assumed that more subtypes </w:t>
      </w:r>
      <w:r w:rsidR="00B107EF">
        <w:rPr>
          <w:rFonts w:ascii="Times New Roman" w:hAnsi="Times New Roman"/>
        </w:rPr>
        <w:t>were</w:t>
      </w:r>
      <w:r w:rsidR="00333A53" w:rsidRPr="00F60A85">
        <w:rPr>
          <w:rFonts w:ascii="Times New Roman" w:hAnsi="Times New Roman"/>
        </w:rPr>
        <w:t xml:space="preserve"> introduced into human (Gurtler 2004) but are lost for low adaptation fitness (Damond et.al 2004).</w:t>
      </w:r>
    </w:p>
    <w:p w:rsidR="001B37DB" w:rsidRDefault="001B37DB" w:rsidP="009B5541">
      <w:pPr>
        <w:spacing w:before="2" w:after="2" w:line="480" w:lineRule="auto"/>
        <w:jc w:val="both"/>
        <w:rPr>
          <w:rFonts w:ascii="Times New Roman" w:hAnsi="Times New Roman"/>
        </w:rPr>
      </w:pPr>
    </w:p>
    <w:p w:rsidR="00014F71" w:rsidRDefault="009B5541" w:rsidP="009B5541">
      <w:pPr>
        <w:spacing w:before="2" w:after="2" w:line="480" w:lineRule="auto"/>
        <w:jc w:val="both"/>
        <w:rPr>
          <w:rFonts w:ascii="Times New Roman" w:hAnsi="Times New Roman"/>
        </w:rPr>
      </w:pPr>
      <w:r>
        <w:rPr>
          <w:rFonts w:ascii="Times New Roman" w:hAnsi="Times New Roman"/>
        </w:rPr>
        <w:t xml:space="preserve">HIV-1 is </w:t>
      </w:r>
      <w:r w:rsidR="001B37DB">
        <w:rPr>
          <w:rFonts w:ascii="Times New Roman" w:hAnsi="Times New Roman"/>
        </w:rPr>
        <w:t>cross species transmission</w:t>
      </w:r>
      <w:r>
        <w:rPr>
          <w:rFonts w:ascii="Times New Roman" w:hAnsi="Times New Roman"/>
        </w:rPr>
        <w:t xml:space="preserve"> from </w:t>
      </w:r>
      <w:r w:rsidRPr="00F60A85">
        <w:rPr>
          <w:rFonts w:ascii="Times New Roman" w:hAnsi="Times New Roman"/>
        </w:rPr>
        <w:t>chimpanzees</w:t>
      </w:r>
      <w:r w:rsidR="00333A53" w:rsidRPr="00F60A85">
        <w:rPr>
          <w:rFonts w:ascii="Times New Roman" w:hAnsi="Times New Roman"/>
        </w:rPr>
        <w:t xml:space="preserve"> (</w:t>
      </w:r>
      <w:r w:rsidR="00333A53" w:rsidRPr="00F60A85">
        <w:rPr>
          <w:rStyle w:val="Emphasis"/>
          <w:rFonts w:ascii="Times New Roman" w:hAnsi="Times New Roman"/>
        </w:rPr>
        <w:t>Pan troglodytes</w:t>
      </w:r>
      <w:r>
        <w:rPr>
          <w:rStyle w:val="Emphasis"/>
          <w:rFonts w:ascii="Times New Roman" w:hAnsi="Times New Roman"/>
        </w:rPr>
        <w:t xml:space="preserve"> troglodytes (Ptt)</w:t>
      </w:r>
      <w:r>
        <w:rPr>
          <w:rFonts w:ascii="Times New Roman" w:hAnsi="Times New Roman"/>
        </w:rPr>
        <w:t xml:space="preserve">) </w:t>
      </w:r>
      <w:r w:rsidR="001B37DB">
        <w:rPr>
          <w:rFonts w:ascii="Times New Roman" w:hAnsi="Times New Roman"/>
        </w:rPr>
        <w:t xml:space="preserve">to human </w:t>
      </w:r>
      <w:r w:rsidR="00333A53" w:rsidRPr="00F60A85">
        <w:rPr>
          <w:rFonts w:ascii="Times New Roman" w:hAnsi="Times New Roman"/>
        </w:rPr>
        <w:t xml:space="preserve">(Peeters </w:t>
      </w:r>
      <w:r w:rsidR="00333A53" w:rsidRPr="00F60A85">
        <w:rPr>
          <w:rStyle w:val="Emphasis"/>
          <w:rFonts w:ascii="Times New Roman" w:hAnsi="Times New Roman"/>
        </w:rPr>
        <w:t>et al</w:t>
      </w:r>
      <w:r w:rsidR="00333A53" w:rsidRPr="00F60A85">
        <w:rPr>
          <w:rFonts w:ascii="Times New Roman" w:hAnsi="Times New Roman"/>
        </w:rPr>
        <w:t xml:space="preserve">. 1989; Huet </w:t>
      </w:r>
      <w:r w:rsidR="00333A53" w:rsidRPr="00F60A85">
        <w:rPr>
          <w:rStyle w:val="Emphasis"/>
          <w:rFonts w:ascii="Times New Roman" w:hAnsi="Times New Roman"/>
        </w:rPr>
        <w:t>et al</w:t>
      </w:r>
      <w:r w:rsidR="00333A53" w:rsidRPr="00F60A85">
        <w:rPr>
          <w:rFonts w:ascii="Times New Roman" w:hAnsi="Times New Roman"/>
        </w:rPr>
        <w:t>. 1990)</w:t>
      </w:r>
      <w:r>
        <w:rPr>
          <w:rFonts w:ascii="Times New Roman" w:hAnsi="Times New Roman"/>
        </w:rPr>
        <w:t xml:space="preserve">. </w:t>
      </w:r>
      <w:r w:rsidR="00333A53" w:rsidRPr="00F60A85">
        <w:rPr>
          <w:rFonts w:ascii="Times New Roman" w:hAnsi="Times New Roman"/>
        </w:rPr>
        <w:t xml:space="preserve"> </w:t>
      </w:r>
      <w:r>
        <w:rPr>
          <w:rFonts w:ascii="Times New Roman" w:hAnsi="Times New Roman"/>
        </w:rPr>
        <w:t xml:space="preserve">Phylogenetic analysis of HIV-1 sequences show that there </w:t>
      </w:r>
      <w:r w:rsidR="00282A44">
        <w:rPr>
          <w:rFonts w:ascii="Times New Roman" w:hAnsi="Times New Roman"/>
        </w:rPr>
        <w:t xml:space="preserve">was either divergent evolution </w:t>
      </w:r>
      <w:r w:rsidR="001B37DB">
        <w:rPr>
          <w:rFonts w:ascii="Times New Roman" w:hAnsi="Times New Roman"/>
        </w:rPr>
        <w:t xml:space="preserve">of HIV-1 </w:t>
      </w:r>
      <w:r w:rsidR="00282A44">
        <w:rPr>
          <w:rFonts w:ascii="Times New Roman" w:hAnsi="Times New Roman"/>
        </w:rPr>
        <w:t>within human population or at</w:t>
      </w:r>
      <w:r>
        <w:rPr>
          <w:rFonts w:ascii="Times New Roman" w:hAnsi="Times New Roman"/>
        </w:rPr>
        <w:t xml:space="preserve"> three independent cross transmission of the virus in to the human population, eac</w:t>
      </w:r>
      <w:r w:rsidR="002915F7">
        <w:rPr>
          <w:rFonts w:ascii="Times New Roman" w:hAnsi="Times New Roman"/>
        </w:rPr>
        <w:t xml:space="preserve">h giving rise </w:t>
      </w:r>
      <w:r w:rsidR="00282A44">
        <w:rPr>
          <w:rFonts w:ascii="Times New Roman" w:hAnsi="Times New Roman"/>
        </w:rPr>
        <w:t>to three sub groups</w:t>
      </w:r>
      <w:r w:rsidR="002915F7">
        <w:rPr>
          <w:rFonts w:ascii="Times New Roman" w:hAnsi="Times New Roman"/>
        </w:rPr>
        <w:t>: group M</w:t>
      </w:r>
      <w:r w:rsidR="005903C5">
        <w:rPr>
          <w:rFonts w:ascii="Times New Roman" w:hAnsi="Times New Roman"/>
        </w:rPr>
        <w:t xml:space="preserve"> (Major)</w:t>
      </w:r>
      <w:r w:rsidR="002915F7">
        <w:rPr>
          <w:rFonts w:ascii="Times New Roman" w:hAnsi="Times New Roman"/>
        </w:rPr>
        <w:t>, group O</w:t>
      </w:r>
      <w:r w:rsidR="005903C5">
        <w:rPr>
          <w:rFonts w:ascii="Times New Roman" w:hAnsi="Times New Roman"/>
        </w:rPr>
        <w:t xml:space="preserve"> (Outlier)</w:t>
      </w:r>
      <w:r w:rsidR="002915F7">
        <w:rPr>
          <w:rFonts w:ascii="Times New Roman" w:hAnsi="Times New Roman"/>
        </w:rPr>
        <w:t xml:space="preserve"> and group N</w:t>
      </w:r>
      <w:r w:rsidR="005903C5">
        <w:rPr>
          <w:rFonts w:ascii="Times New Roman" w:hAnsi="Times New Roman"/>
        </w:rPr>
        <w:t xml:space="preserve"> (Non M or Non O)</w:t>
      </w:r>
      <w:r w:rsidR="002915F7">
        <w:rPr>
          <w:rFonts w:ascii="Times New Roman" w:hAnsi="Times New Roman"/>
        </w:rPr>
        <w:t xml:space="preserve"> [</w:t>
      </w:r>
      <w:r w:rsidR="005903C5">
        <w:rPr>
          <w:rFonts w:ascii="Times New Roman" w:hAnsi="Times New Roman"/>
        </w:rPr>
        <w:t xml:space="preserve">De Leys et al 1990, Simon et al 1998, </w:t>
      </w:r>
      <w:r w:rsidR="002915F7">
        <w:rPr>
          <w:rFonts w:ascii="Times New Roman" w:hAnsi="Times New Roman"/>
        </w:rPr>
        <w:t>Hu et</w:t>
      </w:r>
      <w:r w:rsidR="005903C5">
        <w:rPr>
          <w:rFonts w:ascii="Times New Roman" w:hAnsi="Times New Roman"/>
        </w:rPr>
        <w:t xml:space="preserve"> al 1996, McCutchan et al 1999</w:t>
      </w:r>
      <w:r w:rsidR="00282A44">
        <w:rPr>
          <w:rFonts w:ascii="Times New Roman" w:hAnsi="Times New Roman"/>
        </w:rPr>
        <w:t>, Gao et al 1999, Hahn et al 2000, Santiago et al 2002</w:t>
      </w:r>
      <w:r w:rsidR="002915F7">
        <w:rPr>
          <w:rFonts w:ascii="Times New Roman" w:hAnsi="Times New Roman"/>
        </w:rPr>
        <w:t xml:space="preserve">]. </w:t>
      </w:r>
    </w:p>
    <w:p w:rsidR="009575BD" w:rsidRDefault="005903C5" w:rsidP="00843678">
      <w:pPr>
        <w:spacing w:before="2" w:after="2" w:line="480" w:lineRule="auto"/>
        <w:jc w:val="both"/>
        <w:rPr>
          <w:rFonts w:ascii="Times New Roman" w:hAnsi="Times New Roman"/>
        </w:rPr>
      </w:pPr>
      <w:r>
        <w:rPr>
          <w:rFonts w:ascii="Times New Roman" w:hAnsi="Times New Roman"/>
        </w:rPr>
        <w:t>Group</w:t>
      </w:r>
      <w:r w:rsidR="00D13CD4">
        <w:rPr>
          <w:rFonts w:ascii="Times New Roman" w:hAnsi="Times New Roman"/>
        </w:rPr>
        <w:t xml:space="preserve"> M is the most prevalent and accounts for</w:t>
      </w:r>
      <w:r>
        <w:rPr>
          <w:rFonts w:ascii="Times New Roman" w:hAnsi="Times New Roman"/>
        </w:rPr>
        <w:t xml:space="preserve"> </w:t>
      </w:r>
      <w:r w:rsidR="00D8601D">
        <w:rPr>
          <w:rFonts w:ascii="Times New Roman" w:hAnsi="Times New Roman"/>
        </w:rPr>
        <w:t>98</w:t>
      </w:r>
      <w:r w:rsidR="008067E0">
        <w:rPr>
          <w:rFonts w:ascii="Times New Roman" w:hAnsi="Times New Roman"/>
        </w:rPr>
        <w:t>% of all infections [</w:t>
      </w:r>
      <w:r w:rsidR="00AF204B">
        <w:rPr>
          <w:rFonts w:ascii="Times New Roman" w:hAnsi="Times New Roman"/>
        </w:rPr>
        <w:t>UNAIDS</w:t>
      </w:r>
      <w:r w:rsidR="008067E0">
        <w:rPr>
          <w:rFonts w:ascii="Times New Roman" w:hAnsi="Times New Roman"/>
        </w:rPr>
        <w:t>].</w:t>
      </w:r>
      <w:r w:rsidR="008867A1">
        <w:rPr>
          <w:rFonts w:ascii="Times New Roman" w:hAnsi="Times New Roman"/>
        </w:rPr>
        <w:t xml:space="preserve"> </w:t>
      </w:r>
      <w:r w:rsidR="009575BD">
        <w:rPr>
          <w:rFonts w:ascii="Times New Roman" w:hAnsi="Times New Roman"/>
        </w:rPr>
        <w:t xml:space="preserve">Its epicenter is thought to be Kinshasha of present day Democratic Republic of Congo [Sharp and Hahn 2008]. </w:t>
      </w:r>
      <w:r w:rsidR="008867A1">
        <w:rPr>
          <w:rFonts w:ascii="Times New Roman" w:hAnsi="Times New Roman"/>
        </w:rPr>
        <w:t>Molecular clock analysis of group M shows that its evolution dates back to 1920s</w:t>
      </w:r>
      <w:r>
        <w:rPr>
          <w:rFonts w:ascii="Times New Roman" w:hAnsi="Times New Roman"/>
        </w:rPr>
        <w:t xml:space="preserve"> </w:t>
      </w:r>
      <w:r w:rsidR="008867A1">
        <w:rPr>
          <w:rFonts w:ascii="Times New Roman" w:hAnsi="Times New Roman"/>
        </w:rPr>
        <w:t xml:space="preserve">(Korber et al 2000, Worobey et al 2008). By 1960, long before human came to know about </w:t>
      </w:r>
      <w:r w:rsidR="009575BD">
        <w:rPr>
          <w:rFonts w:ascii="Times New Roman" w:hAnsi="Times New Roman"/>
        </w:rPr>
        <w:t xml:space="preserve">its presence, </w:t>
      </w:r>
      <w:r w:rsidR="008867A1">
        <w:rPr>
          <w:rFonts w:ascii="Times New Roman" w:hAnsi="Times New Roman"/>
        </w:rPr>
        <w:t>it had already diversified sub</w:t>
      </w:r>
      <w:r w:rsidR="009575BD">
        <w:rPr>
          <w:rFonts w:ascii="Times New Roman" w:hAnsi="Times New Roman"/>
        </w:rPr>
        <w:t>stantially [Worobey et al 2008].</w:t>
      </w:r>
    </w:p>
    <w:p w:rsidR="001B37DB" w:rsidRDefault="009575BD" w:rsidP="00843678">
      <w:pPr>
        <w:spacing w:before="2" w:after="2" w:line="480" w:lineRule="auto"/>
        <w:jc w:val="both"/>
        <w:rPr>
          <w:rFonts w:ascii="Times New Roman" w:hAnsi="Times New Roman"/>
        </w:rPr>
      </w:pPr>
      <w:r>
        <w:rPr>
          <w:rFonts w:ascii="Times New Roman" w:hAnsi="Times New Roman"/>
        </w:rPr>
        <w:t>Group O</w:t>
      </w:r>
      <w:r w:rsidR="00D8601D">
        <w:rPr>
          <w:rFonts w:ascii="Times New Roman" w:hAnsi="Times New Roman"/>
        </w:rPr>
        <w:t xml:space="preserve"> and group N are rare and geographically confined to West African regions like Cameroon and neighboring countries.</w:t>
      </w:r>
      <w:r w:rsidR="00141FBA">
        <w:rPr>
          <w:rFonts w:ascii="Times New Roman" w:hAnsi="Times New Roman"/>
        </w:rPr>
        <w:t xml:space="preserve"> It is still not understood about the non-pandemic characteristics of group O and N HIV-1 virus after the first zoonotic transmission [Arien et al 2005].  It is suggested that reduced replicat</w:t>
      </w:r>
      <w:r w:rsidR="006755C7">
        <w:rPr>
          <w:rFonts w:ascii="Times New Roman" w:hAnsi="Times New Roman"/>
        </w:rPr>
        <w:t xml:space="preserve">ion capacity and transmission fitness are keys to contributing their very low prevalence [Arien et al 2005]. </w:t>
      </w:r>
      <w:r w:rsidR="00102940">
        <w:rPr>
          <w:rFonts w:ascii="Times New Roman" w:hAnsi="Times New Roman"/>
        </w:rPr>
        <w:t>Group O strain has 50% identity at env region of group M</w:t>
      </w:r>
      <w:r w:rsidR="00E75AC0">
        <w:rPr>
          <w:rFonts w:ascii="Times New Roman" w:hAnsi="Times New Roman"/>
        </w:rPr>
        <w:t xml:space="preserve"> [Gurtler et al 1994, Vanden Haesevelde et al 1994]</w:t>
      </w:r>
      <w:r w:rsidR="00102940">
        <w:rPr>
          <w:rFonts w:ascii="Times New Roman" w:hAnsi="Times New Roman"/>
        </w:rPr>
        <w:t xml:space="preserve"> and the molecular clock model of this group also showed that its origination date back to 1920s [Charneau et al 1994, Lemey et al 2004]</w:t>
      </w:r>
      <w:r w:rsidR="00E75AC0">
        <w:rPr>
          <w:rFonts w:ascii="Times New Roman" w:hAnsi="Times New Roman"/>
        </w:rPr>
        <w:t>. Group N was supposed to be introduced into human population in 1960s [Simon et al 1998]. Phylogenetic analysis shows its close grouping with SIV from Chimpanzee. This indicates that group N might be a recombinant strain of two or more SIV in its host [Geo et al 1999, Corbet 2000].</w:t>
      </w:r>
    </w:p>
    <w:p w:rsidR="00E75AC0" w:rsidRDefault="00E75AC0" w:rsidP="00843678">
      <w:pPr>
        <w:spacing w:before="2" w:after="2" w:line="480" w:lineRule="auto"/>
        <w:jc w:val="both"/>
        <w:rPr>
          <w:rFonts w:ascii="Times New Roman" w:hAnsi="Times New Roman"/>
        </w:rPr>
      </w:pPr>
    </w:p>
    <w:p w:rsidR="009226C3" w:rsidRDefault="00AA3BD5" w:rsidP="00843678">
      <w:pPr>
        <w:spacing w:before="2" w:after="2" w:line="480" w:lineRule="auto"/>
        <w:jc w:val="both"/>
        <w:rPr>
          <w:rFonts w:ascii="Times New Roman" w:hAnsi="Times New Roman"/>
        </w:rPr>
      </w:pPr>
      <w:r>
        <w:rPr>
          <w:rFonts w:ascii="Times New Roman" w:hAnsi="Times New Roman"/>
        </w:rPr>
        <w:t>Recently a new HIV -1 strain distinct from group M, N and O, classified as group P, has been discovered in a patient in Cameroon  [Plantier et al 2009]. Group P is transmitted from gorilla as it is closely related to its SIV. Population level study of this new gro</w:t>
      </w:r>
      <w:r w:rsidR="00AE6D17">
        <w:rPr>
          <w:rFonts w:ascii="Times New Roman" w:hAnsi="Times New Roman"/>
        </w:rPr>
        <w:t>up virus shows its prevalence at</w:t>
      </w:r>
      <w:r>
        <w:rPr>
          <w:rFonts w:ascii="Times New Roman" w:hAnsi="Times New Roman"/>
        </w:rPr>
        <w:t xml:space="preserve"> 0.06% in the</w:t>
      </w:r>
      <w:r w:rsidR="00AE6D17">
        <w:rPr>
          <w:rFonts w:ascii="Times New Roman" w:hAnsi="Times New Roman"/>
        </w:rPr>
        <w:t xml:space="preserve"> area but can still be pandemic as it </w:t>
      </w:r>
      <w:r w:rsidR="001B37DB">
        <w:rPr>
          <w:rFonts w:ascii="Times New Roman" w:hAnsi="Times New Roman"/>
        </w:rPr>
        <w:t>can adapt</w:t>
      </w:r>
      <w:r w:rsidR="00AE6D17">
        <w:rPr>
          <w:rFonts w:ascii="Times New Roman" w:hAnsi="Times New Roman"/>
        </w:rPr>
        <w:t xml:space="preserve"> in human [Vallari et al 2011].</w:t>
      </w:r>
    </w:p>
    <w:p w:rsidR="001B37DB" w:rsidRDefault="001B37DB" w:rsidP="00843678">
      <w:pPr>
        <w:spacing w:line="480" w:lineRule="auto"/>
        <w:jc w:val="both"/>
      </w:pPr>
    </w:p>
    <w:p w:rsidR="001B37DB" w:rsidRDefault="001B37DB" w:rsidP="00843678">
      <w:pPr>
        <w:spacing w:line="480" w:lineRule="auto"/>
        <w:jc w:val="both"/>
      </w:pPr>
    </w:p>
    <w:p w:rsidR="00872C0A" w:rsidRPr="00BB2AF3" w:rsidRDefault="00872C0A" w:rsidP="00843678">
      <w:pPr>
        <w:spacing w:line="480" w:lineRule="auto"/>
        <w:jc w:val="both"/>
      </w:pPr>
    </w:p>
    <w:p w:rsidR="00BB2AF3" w:rsidRDefault="00BB2AF3" w:rsidP="00843678">
      <w:pPr>
        <w:pStyle w:val="Heading3"/>
        <w:spacing w:line="480" w:lineRule="auto"/>
        <w:jc w:val="both"/>
      </w:pPr>
      <w:r>
        <w:t>Structure of HIV</w:t>
      </w:r>
    </w:p>
    <w:p w:rsidR="00CD281C" w:rsidRDefault="00CD281C" w:rsidP="00843678">
      <w:pPr>
        <w:spacing w:line="480" w:lineRule="auto"/>
        <w:jc w:val="both"/>
      </w:pPr>
    </w:p>
    <w:p w:rsidR="005A5B22" w:rsidRDefault="001B21E6" w:rsidP="00843678">
      <w:pPr>
        <w:spacing w:line="480" w:lineRule="auto"/>
        <w:jc w:val="both"/>
      </w:pPr>
      <w:r>
        <w:t xml:space="preserve">HIV is spherical in shape and the size is approximately </w:t>
      </w:r>
      <w:r w:rsidR="00F67560">
        <w:t>145nm</w:t>
      </w:r>
      <w:r w:rsidR="00C27960">
        <w:t xml:space="preserve"> [Briggs 2003]</w:t>
      </w:r>
      <w:r>
        <w:t xml:space="preserve">. </w:t>
      </w:r>
      <w:r w:rsidR="005A5B22">
        <w:t xml:space="preserve"> The viral structure can be divided into outer viral envelope and the inner viral core</w:t>
      </w:r>
      <w:r w:rsidR="006A4CFA">
        <w:t xml:space="preserve"> (Figure 3)</w:t>
      </w:r>
      <w:r w:rsidR="005A5B22">
        <w:t>.</w:t>
      </w:r>
    </w:p>
    <w:p w:rsidR="005A5B22" w:rsidRDefault="005A5B22" w:rsidP="00843678">
      <w:pPr>
        <w:spacing w:line="480" w:lineRule="auto"/>
        <w:jc w:val="both"/>
      </w:pPr>
    </w:p>
    <w:p w:rsidR="00215C4F" w:rsidRDefault="005A5B22" w:rsidP="00843678">
      <w:pPr>
        <w:spacing w:line="480" w:lineRule="auto"/>
        <w:jc w:val="both"/>
      </w:pPr>
      <w:r>
        <w:t>The viral envelope consists of t</w:t>
      </w:r>
      <w:r w:rsidR="001B21E6">
        <w:t xml:space="preserve">he outermost lipid bilayer </w:t>
      </w:r>
      <w:r w:rsidR="0081166C">
        <w:t>membrane</w:t>
      </w:r>
      <w:r w:rsidR="001B21E6">
        <w:t>, derived fr</w:t>
      </w:r>
      <w:r w:rsidR="0081166C">
        <w:t>om the host immune cell membran</w:t>
      </w:r>
      <w:r w:rsidR="001B21E6">
        <w:t xml:space="preserve">e during budding out from the cell. </w:t>
      </w:r>
      <w:r>
        <w:t>Several host protein molecules are embedded on the membrane. Besides th</w:t>
      </w:r>
      <w:r w:rsidR="00C27960">
        <w:t>ese proteins, the viral protein – Env is</w:t>
      </w:r>
      <w:r>
        <w:t xml:space="preserve"> also present on the surface. Env proteins form </w:t>
      </w:r>
      <w:r w:rsidR="001B21E6">
        <w:t xml:space="preserve">spike like structure </w:t>
      </w:r>
      <w:r w:rsidR="007924F7">
        <w:t>that emerges out from the</w:t>
      </w:r>
      <w:r>
        <w:t xml:space="preserve"> viral lipid membrane. Env consists of </w:t>
      </w:r>
      <w:r w:rsidR="00BF0A10">
        <w:t>glycoprotein-</w:t>
      </w:r>
      <w:r w:rsidR="001B21E6">
        <w:t>120</w:t>
      </w:r>
      <w:r w:rsidR="00BF0A10">
        <w:t xml:space="preserve"> (gp-120)</w:t>
      </w:r>
      <w:r w:rsidR="004C3B5C">
        <w:t xml:space="preserve"> that make trimeric structure with three</w:t>
      </w:r>
      <w:r>
        <w:t xml:space="preserve"> </w:t>
      </w:r>
      <w:r w:rsidR="00287353">
        <w:t>gp41</w:t>
      </w:r>
      <w:r w:rsidR="001B21E6">
        <w:t xml:space="preserve"> </w:t>
      </w:r>
      <w:r>
        <w:t>stem</w:t>
      </w:r>
      <w:r w:rsidR="004C3B5C">
        <w:t>s</w:t>
      </w:r>
      <w:r>
        <w:t xml:space="preserve"> that anch</w:t>
      </w:r>
      <w:r w:rsidR="0081166C">
        <w:t>or the viral envelop</w:t>
      </w:r>
      <w:r w:rsidR="00BF0A10">
        <w:t>e</w:t>
      </w:r>
      <w:r w:rsidR="001024B7">
        <w:t xml:space="preserve"> (</w:t>
      </w:r>
      <w:r w:rsidR="00541DEF">
        <w:t xml:space="preserve">Zhu et al. 2006, </w:t>
      </w:r>
      <w:r w:rsidR="001024B7">
        <w:t>Subramaniam et al. 2006, Zanetti et al. 2006</w:t>
      </w:r>
      <w:r w:rsidR="004C3B5C">
        <w:t>, Zhu et al. 2008</w:t>
      </w:r>
      <w:r w:rsidR="001024B7">
        <w:t>)</w:t>
      </w:r>
      <w:r w:rsidR="00BF0A10">
        <w:t>.</w:t>
      </w:r>
    </w:p>
    <w:p w:rsidR="00215C4F" w:rsidRDefault="00215C4F">
      <w:r>
        <w:br w:type="page"/>
      </w:r>
    </w:p>
    <w:p w:rsidR="002C5020" w:rsidRDefault="002C5020" w:rsidP="00843678">
      <w:pPr>
        <w:spacing w:line="480" w:lineRule="auto"/>
        <w:jc w:val="both"/>
      </w:pPr>
    </w:p>
    <w:p w:rsidR="00215C4F" w:rsidRDefault="002C5020">
      <w:r w:rsidRPr="002C5020">
        <w:drawing>
          <wp:inline distT="0" distB="0" distL="0" distR="0">
            <wp:extent cx="5270500" cy="3844925"/>
            <wp:effectExtent l="25400" t="0" r="0" b="0"/>
            <wp:docPr id="24" name="Picture 21" descr="hiv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_structure.png"/>
                    <pic:cNvPicPr/>
                  </pic:nvPicPr>
                  <pic:blipFill>
                    <a:blip r:embed="rId8"/>
                    <a:stretch>
                      <a:fillRect/>
                    </a:stretch>
                  </pic:blipFill>
                  <pic:spPr>
                    <a:xfrm>
                      <a:off x="0" y="0"/>
                      <a:ext cx="5270500" cy="3844925"/>
                    </a:xfrm>
                    <a:prstGeom prst="rect">
                      <a:avLst/>
                    </a:prstGeom>
                  </pic:spPr>
                </pic:pic>
              </a:graphicData>
            </a:graphic>
          </wp:inline>
        </w:drawing>
      </w:r>
    </w:p>
    <w:p w:rsidR="00215C4F" w:rsidRDefault="00215C4F"/>
    <w:p w:rsidR="00215C4F" w:rsidRDefault="00215C4F" w:rsidP="00215C4F">
      <w:pPr>
        <w:spacing w:line="480" w:lineRule="auto"/>
      </w:pPr>
    </w:p>
    <w:p w:rsidR="0081166C" w:rsidRDefault="00215C4F" w:rsidP="00215C4F">
      <w:pPr>
        <w:spacing w:line="480" w:lineRule="auto"/>
      </w:pPr>
      <w:r>
        <w:t>Figure 3: Structure of HIV</w:t>
      </w:r>
      <w:r w:rsidR="002C5020">
        <w:br w:type="page"/>
      </w:r>
      <w:r w:rsidR="006C04AF">
        <w:t xml:space="preserve">The inner core consists of </w:t>
      </w:r>
      <w:r w:rsidR="00BF0A10">
        <w:t>matrix, capsid (</w:t>
      </w:r>
      <w:r w:rsidR="006C04AF">
        <w:t>p24 viral prot</w:t>
      </w:r>
      <w:r w:rsidR="00D1536F">
        <w:t>eins</w:t>
      </w:r>
      <w:r w:rsidR="00BF0A10">
        <w:t>)</w:t>
      </w:r>
      <w:r w:rsidR="00D1536F">
        <w:t xml:space="preserve"> and nucleocapsid.</w:t>
      </w:r>
      <w:r w:rsidR="006C04AF">
        <w:t xml:space="preserve"> Inside the capsid, there are two </w:t>
      </w:r>
      <w:r w:rsidR="008B1F21">
        <w:t>copies of the</w:t>
      </w:r>
      <w:r w:rsidR="006C04AF">
        <w:t xml:space="preserve"> viral RNA molecules that </w:t>
      </w:r>
      <w:r w:rsidR="0081166C">
        <w:t>codes for all the viral proteins and structures</w:t>
      </w:r>
      <w:r w:rsidR="008B1F21">
        <w:t xml:space="preserve"> [Benjamin et al 2005]</w:t>
      </w:r>
      <w:r w:rsidR="0081166C">
        <w:t>.</w:t>
      </w:r>
    </w:p>
    <w:p w:rsidR="0081166C" w:rsidRDefault="0081166C" w:rsidP="00843678">
      <w:pPr>
        <w:pStyle w:val="Heading3"/>
        <w:spacing w:line="480" w:lineRule="auto"/>
        <w:jc w:val="both"/>
      </w:pPr>
      <w:r>
        <w:t xml:space="preserve">HIV genome </w:t>
      </w:r>
      <w:r w:rsidR="00C00803">
        <w:t>and proteins – structures and functions</w:t>
      </w:r>
    </w:p>
    <w:p w:rsidR="000D39C0" w:rsidRDefault="00C00803" w:rsidP="00843678">
      <w:pPr>
        <w:spacing w:line="480" w:lineRule="auto"/>
        <w:jc w:val="both"/>
      </w:pPr>
      <w:r>
        <w:t xml:space="preserve">HIV has nine genes and </w:t>
      </w:r>
      <w:r w:rsidR="002513D1">
        <w:t>produces 15 pro</w:t>
      </w:r>
      <w:r w:rsidR="000D39C0">
        <w:t>teins in total [Frankel and Young 1998]</w:t>
      </w:r>
      <w:r>
        <w:t xml:space="preserve">. </w:t>
      </w:r>
      <w:r w:rsidR="00D97749">
        <w:t xml:space="preserve">The genes are broadly categorized as accessory (vif, vpr, vpu and nef), structural (pol, gag and env) and regulatory (tat and rev). </w:t>
      </w:r>
      <w:r>
        <w:t xml:space="preserve">The higher number of proteins results due to post </w:t>
      </w:r>
      <w:r w:rsidR="00D12E36">
        <w:t>- transcriptional</w:t>
      </w:r>
      <w:r>
        <w:t xml:space="preserve"> </w:t>
      </w:r>
      <w:r w:rsidR="00D12E36">
        <w:t>proteolysis</w:t>
      </w:r>
      <w:r w:rsidR="00D97749">
        <w:t xml:space="preserve"> of structural genes</w:t>
      </w:r>
      <w:r w:rsidR="00D12E36">
        <w:t xml:space="preserve"> [</w:t>
      </w:r>
      <w:r w:rsidR="000D39C0">
        <w:t>Frankel and Young 1998</w:t>
      </w:r>
      <w:r w:rsidR="00D12E36">
        <w:t>].</w:t>
      </w:r>
    </w:p>
    <w:p w:rsidR="00992D39" w:rsidRDefault="00992D39" w:rsidP="00465E5B">
      <w:pPr>
        <w:spacing w:line="480" w:lineRule="auto"/>
        <w:jc w:val="both"/>
        <w:rPr>
          <w:b/>
        </w:rPr>
      </w:pPr>
    </w:p>
    <w:p w:rsidR="00465E5B" w:rsidRPr="00465E5B" w:rsidRDefault="00465E5B" w:rsidP="00465E5B">
      <w:pPr>
        <w:spacing w:line="480" w:lineRule="auto"/>
        <w:jc w:val="both"/>
        <w:rPr>
          <w:b/>
        </w:rPr>
      </w:pPr>
      <w:r w:rsidRPr="00465E5B">
        <w:rPr>
          <w:b/>
        </w:rPr>
        <w:t>Accessory genes:</w:t>
      </w:r>
    </w:p>
    <w:p w:rsidR="00465E5B" w:rsidRDefault="00465E5B" w:rsidP="00465E5B">
      <w:pPr>
        <w:spacing w:line="480" w:lineRule="auto"/>
        <w:jc w:val="both"/>
      </w:pPr>
      <w:r w:rsidRPr="00CF26E7">
        <w:t>Virion Infectivity Factor (V</w:t>
      </w:r>
      <w:r w:rsidR="006A4CFA">
        <w:t>if</w:t>
      </w:r>
      <w:r w:rsidRPr="00CF26E7">
        <w:t>)</w:t>
      </w:r>
      <w:r>
        <w:t xml:space="preserve"> is a protein of 220 amino acids and weighs 23 kiloDalton. This protein promotes the viral infectivity to the host, but has no role in viral production. The protein is produced in the late stage of viral production [shreehy et al. 2002, Von Schwedler et al 1993] to suppress the innate antiviral activity of human immune cells [simon et al. 1998, Madani et al 1998]. Human APOBEC3 family members – APOBEC3G and APOBEC3F are the two potent cytidine deaminases that attributes to introduction of excessive G </w:t>
      </w:r>
      <w:r>
        <w:sym w:font="Symbol" w:char="F0AE"/>
      </w:r>
      <w:r>
        <w:t xml:space="preserve"> A mutations in the minus strand reverse transcripts [Harris et al 2003, Mangeat et al 2003, Lecossier et al 2003, Zhang et al 2003]. Vif protein prevents APOBEC3 members from hypermutating HIV reverse transcripts [Conticello et al 2003, Marin et al 2003, Sheehy et al 2003, Stopak et al 2003, Mariani et al 2003, Mehle et al 2004, Wiegand et al 2004] and therefore the protein is only expressed while infecting APOBEC3G expressing immune cells [Navarro and Landau 2004].  </w:t>
      </w:r>
    </w:p>
    <w:p w:rsidR="00465E5B" w:rsidRDefault="00992D39" w:rsidP="00465E5B">
      <w:pPr>
        <w:spacing w:line="480" w:lineRule="auto"/>
        <w:jc w:val="both"/>
      </w:pPr>
      <w:r>
        <w:t>Viral Protein R (</w:t>
      </w:r>
      <w:r w:rsidR="008F19E5">
        <w:t>Vpr</w:t>
      </w:r>
      <w:r>
        <w:t>)</w:t>
      </w:r>
      <w:r w:rsidR="00465E5B">
        <w:t xml:space="preserve"> is 96 amino acids long protein (14 kiloDaltons). This protein is packed into the nascent virions during budding out [Connor et al 1995]. Vpr is essential for viral core to enter the host cell nucleus and thus localizes in the host cell nucleus after infecting the cell. Vpr arrests the cell cycle during the transfer from G2 to M phase [Jowett et al 1995, Rogel et all 1995] by preventing the activation of the p34</w:t>
      </w:r>
      <w:r w:rsidR="00465E5B" w:rsidRPr="00CF26E7">
        <w:rPr>
          <w:vertAlign w:val="superscript"/>
        </w:rPr>
        <w:t>cdc2</w:t>
      </w:r>
      <w:r w:rsidR="00465E5B">
        <w:t>/cyclin B complex [He et al 1995]. Vpr is also important for efficient viral replication in monocyte or macrophage cells, but T-cells [Connor et al 1995].</w:t>
      </w:r>
    </w:p>
    <w:p w:rsidR="006A4CFA" w:rsidRDefault="00465E5B" w:rsidP="00465E5B">
      <w:pPr>
        <w:spacing w:line="480" w:lineRule="auto"/>
        <w:jc w:val="both"/>
      </w:pPr>
      <w:r>
        <w:t>Viral protein unit or vpu is the unique protein to HIV-1 [Marassi et al 1999, Klimkeit et al 1990] and is 16 kiloDalton, 81 amino acids long protein. The Env precursor protein, gp160, makes stable intracellular complex with host cell CD4</w:t>
      </w:r>
      <w:r w:rsidR="00494221">
        <w:t xml:space="preserve">. Vpr </w:t>
      </w:r>
      <w:r w:rsidR="006A4CFA">
        <w:t>prevents the formation of env-CD4 by degrading</w:t>
      </w:r>
      <w:r w:rsidR="00494221">
        <w:t xml:space="preserve"> CD4 </w:t>
      </w:r>
      <w:r w:rsidR="006A4CFA">
        <w:t xml:space="preserve">at cell surface, which allows </w:t>
      </w:r>
      <w:r>
        <w:t xml:space="preserve">gp160 </w:t>
      </w:r>
      <w:r w:rsidR="006A4CFA">
        <w:t xml:space="preserve">processing to gp120 and gp41 </w:t>
      </w:r>
      <w:r>
        <w:t xml:space="preserve">[Willey et al 1992]. The </w:t>
      </w:r>
      <w:r w:rsidR="00494221">
        <w:t xml:space="preserve">vpu </w:t>
      </w:r>
      <w:r>
        <w:t xml:space="preserve">action of CD4 degradation could be blocked with peptide aldehyde or lactacystin, by interfering proteasome function of the protein [Schubert et al 1998]. Another role of vpu is interference of host immune cell MHC class II antigen presentation on the cell surface </w:t>
      </w:r>
      <w:r w:rsidR="006A4CFA">
        <w:t>allowing the virus for host immune escape</w:t>
      </w:r>
      <w:r>
        <w:t xml:space="preserve"> [Hussain et al 2008, Nomaguchi et al 2008].</w:t>
      </w:r>
      <w:r w:rsidR="006A4CFA">
        <w:t xml:space="preserve"> Vpu also plays role in viral release from host cell membrane [Klimkait et al 1990].</w:t>
      </w:r>
    </w:p>
    <w:p w:rsidR="006A4CFA" w:rsidRDefault="006A4CFA" w:rsidP="00465E5B">
      <w:pPr>
        <w:spacing w:line="480" w:lineRule="auto"/>
        <w:jc w:val="both"/>
      </w:pPr>
    </w:p>
    <w:p w:rsidR="00875107" w:rsidRDefault="006A4CFA" w:rsidP="00465E5B">
      <w:pPr>
        <w:spacing w:line="480" w:lineRule="auto"/>
        <w:jc w:val="both"/>
      </w:pPr>
      <w:r>
        <w:t>Nef has no role in viral infectivity but plays a role during the biogenesis of viral particles [Laguette et al 2009] and virulence [Piguet et al 1999, Prince et al 2002, Kirchhoff et al 2008]. Nef down regulates the production of major histocompatibility complex type 1 (MHC type 1) in the host cell [Schwartz et al 1996, Collin et al 1998, Cohen et al 1999]. This impairs the function of cytotoxic T lymphocyte cells to clear the infected cells [Collins et al 1998, Tomiyama et al 2002, Yang, et al 2002, Adnan et al 2006]. Nef also down regulates CD4 on host cell surface [Garcia et al 1991, Lama et al 1999] and modulates cellular activation to evade host immune system [Baur et al 1994, Sawai et al 1994, Bodeus et al 1995, Saksela et al 1995, Smith et al 1996].</w:t>
      </w:r>
    </w:p>
    <w:p w:rsidR="00875107" w:rsidRDefault="002A106D" w:rsidP="002A106D">
      <w:pPr>
        <w:spacing w:line="480" w:lineRule="auto"/>
        <w:ind w:left="-1418"/>
        <w:jc w:val="both"/>
      </w:pPr>
      <w:r>
        <w:rPr>
          <w:noProof/>
          <w:lang w:eastAsia="en-US"/>
        </w:rPr>
        <w:pict>
          <v:shape id="_x0000_s1034" type="#_x0000_t202" style="position:absolute;left:0;text-align:left;margin-left:450pt;margin-top:1in;width:88.95pt;height:540pt;z-index:251664384;mso-wrap-edited:f" wrapcoords="0 0 21600 0 21600 21600 0 21600 0 0" filled="f" stroked="f">
            <v:fill o:detectmouseclick="t"/>
            <v:textbox style="layout-flow:vertical;mso-layout-flow-alt:bottom-to-top" inset=",7.2pt,,7.2pt">
              <w:txbxContent>
                <w:p w:rsidR="00F7109C" w:rsidRDefault="00F7109C" w:rsidP="002A106D">
                  <w:pPr>
                    <w:spacing w:line="480" w:lineRule="auto"/>
                    <w:jc w:val="both"/>
                  </w:pPr>
                  <w:r>
                    <w:t>Figure 4: HIV genes and proteins positions in the viral genome and their viral parts. Source: Frankel and Young 1998</w:t>
                  </w:r>
                </w:p>
                <w:p w:rsidR="00F7109C" w:rsidRDefault="00F7109C"/>
              </w:txbxContent>
            </v:textbox>
            <w10:wrap type="tight"/>
          </v:shape>
        </w:pict>
      </w:r>
      <w:r w:rsidR="00875107" w:rsidRPr="00875107">
        <w:drawing>
          <wp:inline distT="0" distB="0" distL="0" distR="0">
            <wp:extent cx="7746895" cy="4521200"/>
            <wp:effectExtent l="0" t="1625600" r="0" b="1574800"/>
            <wp:docPr id="8" name="Picture 0" descr="hiv_genome_and_prote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_genome_and_proteins.jpeg"/>
                    <pic:cNvPicPr/>
                  </pic:nvPicPr>
                  <pic:blipFill>
                    <a:blip r:embed="rId9"/>
                    <a:stretch>
                      <a:fillRect/>
                    </a:stretch>
                  </pic:blipFill>
                  <pic:spPr>
                    <a:xfrm>
                      <a:off x="0" y="0"/>
                      <a:ext cx="7746895" cy="4521200"/>
                    </a:xfrm>
                    <a:prstGeom prst="rect">
                      <a:avLst/>
                    </a:prstGeom>
                    <a:scene3d>
                      <a:camera prst="orthographicFront">
                        <a:rot lat="0" lon="0" rev="5400000"/>
                      </a:camera>
                      <a:lightRig rig="threePt" dir="t"/>
                    </a:scene3d>
                  </pic:spPr>
                </pic:pic>
              </a:graphicData>
            </a:graphic>
          </wp:inline>
        </w:drawing>
      </w:r>
    </w:p>
    <w:p w:rsidR="00875107" w:rsidRDefault="00875107" w:rsidP="00465E5B">
      <w:pPr>
        <w:spacing w:line="480" w:lineRule="auto"/>
        <w:jc w:val="both"/>
      </w:pPr>
    </w:p>
    <w:p w:rsidR="006A4CFA" w:rsidRDefault="006A4CFA" w:rsidP="00465E5B">
      <w:pPr>
        <w:spacing w:line="480" w:lineRule="auto"/>
        <w:jc w:val="both"/>
      </w:pPr>
    </w:p>
    <w:p w:rsidR="00465E5B" w:rsidRDefault="00465E5B" w:rsidP="00465E5B">
      <w:pPr>
        <w:spacing w:line="480" w:lineRule="auto"/>
        <w:jc w:val="both"/>
      </w:pPr>
    </w:p>
    <w:p w:rsidR="00875107" w:rsidRPr="00465E5B" w:rsidRDefault="00875107" w:rsidP="00875107">
      <w:pPr>
        <w:spacing w:line="480" w:lineRule="auto"/>
        <w:jc w:val="both"/>
        <w:rPr>
          <w:b/>
        </w:rPr>
      </w:pPr>
      <w:r w:rsidRPr="00465E5B">
        <w:rPr>
          <w:b/>
        </w:rPr>
        <w:t>Structural</w:t>
      </w:r>
      <w:r>
        <w:rPr>
          <w:b/>
        </w:rPr>
        <w:t xml:space="preserve"> genes and</w:t>
      </w:r>
      <w:r w:rsidRPr="00465E5B">
        <w:rPr>
          <w:b/>
        </w:rPr>
        <w:t xml:space="preserve"> proteins</w:t>
      </w:r>
    </w:p>
    <w:p w:rsidR="008F19E5" w:rsidRDefault="00875107" w:rsidP="00875107">
      <w:pPr>
        <w:spacing w:line="480" w:lineRule="auto"/>
        <w:jc w:val="both"/>
      </w:pPr>
      <w:r>
        <w:t xml:space="preserve">The </w:t>
      </w:r>
      <w:r w:rsidRPr="00007488">
        <w:t xml:space="preserve">Gag gene </w:t>
      </w:r>
      <w:r>
        <w:t>produces a precursor polyprotein of ~ 500 amino acids long and weighs 55 kilodalton. The Gag precursor (pr55</w:t>
      </w:r>
      <w:r w:rsidRPr="00E400A5">
        <w:rPr>
          <w:vertAlign w:val="superscript"/>
        </w:rPr>
        <w:t>gag</w:t>
      </w:r>
      <w:r>
        <w:t xml:space="preserve">) has all the building blocks to form a fully infectious virion, even in the absence of other viral products [Wang et al 1993]. The viral protease enzyme cleaves the gag precursor to yield the structural proteins – matrix, capsid, nucleocapsid and p6 </w:t>
      </w:r>
      <w:r w:rsidR="008F19E5">
        <w:t xml:space="preserve">(Figure 4) </w:t>
      </w:r>
      <w:r>
        <w:t>[Gheysen et al 1989, Hunter 1994, Coffin, Swanstrom and Wills 1997, Freed 1998,]. The cleavage takes place in the nascent virus after budding out from host cell [Gottlinger, Sodroski and Haseltine 1989]. The matrix protein is always at the N-terminal and p6 at the C-terminal of gag precursor  [Mervis et al 1988, Henderson et al 199</w:t>
      </w:r>
      <w:r w:rsidR="008F19E5">
        <w:t xml:space="preserve">2]. In the HIV life cycle, </w:t>
      </w:r>
      <w:r>
        <w:t>matrix domain of</w:t>
      </w:r>
      <w:r w:rsidR="008F19E5">
        <w:t xml:space="preserve"> gag</w:t>
      </w:r>
      <w:r>
        <w:t xml:space="preserve"> plays role in targeting gag precursor to the plasma membrane of the host cell and the viral assembly at the </w:t>
      </w:r>
      <w:r w:rsidR="008F19E5">
        <w:t xml:space="preserve">site </w:t>
      </w:r>
      <w:r>
        <w:t xml:space="preserve">[Gelderblom et al 1987, Bryant and Ratner 1990, Gottlinger, Sodroski and Haseltine 1989]. The highly </w:t>
      </w:r>
      <w:r w:rsidR="008F19E5">
        <w:t>basic region in matrix from gag</w:t>
      </w:r>
      <w:r>
        <w:t xml:space="preserve"> mediates electrostatic association with phospholipids in plasma membrane </w:t>
      </w:r>
      <w:r w:rsidR="008F19E5">
        <w:t xml:space="preserve">during assembly </w:t>
      </w:r>
      <w:r>
        <w:t>[Zhou et al 1994, Hermida-Matsumoto 2000, Ono et al 2000, Ono and Freed 2004]. The ca</w:t>
      </w:r>
      <w:r w:rsidR="008F19E5">
        <w:t>psid is a curved and closed shel</w:t>
      </w:r>
      <w:r>
        <w:t xml:space="preserve">l consisting 250 hexamers and 12 pentamers [Pornillos et al 2009]. Capsid packs viral proteins and nucleocapsid to pass on to new HIV particles [Gelderblom 1991].  Nucleocapsid </w:t>
      </w:r>
      <w:r w:rsidR="008F19E5">
        <w:t>plays role</w:t>
      </w:r>
      <w:r>
        <w:t xml:space="preserve"> in efficient viral assembly by making pr55 –pr55 interprotein contacts [Zhang et al 1998, Dowson and Yu 1998]. P6 protein plays role in </w:t>
      </w:r>
      <w:r w:rsidR="008F19E5">
        <w:t>detaching</w:t>
      </w:r>
      <w:r>
        <w:t xml:space="preserve"> and releasing the newly formed HIV particles [Gottlinger et al 1991].</w:t>
      </w:r>
    </w:p>
    <w:p w:rsidR="00875107" w:rsidRDefault="00875107" w:rsidP="00875107">
      <w:pPr>
        <w:spacing w:line="480" w:lineRule="auto"/>
        <w:jc w:val="both"/>
      </w:pPr>
    </w:p>
    <w:p w:rsidR="008F19E5" w:rsidRDefault="00875107" w:rsidP="00875107">
      <w:pPr>
        <w:spacing w:line="480" w:lineRule="auto"/>
        <w:jc w:val="both"/>
      </w:pPr>
      <w:r>
        <w:t>The pol gene</w:t>
      </w:r>
      <w:r w:rsidR="008F19E5">
        <w:t xml:space="preserve"> is about 1000 nucleotides long.</w:t>
      </w:r>
      <w:r>
        <w:t xml:space="preserve"> About 225 nucleotides at 5’ region of the gene overlaps with 3’ region of gag gene. Ribosomal frame shift at gag opens reading frame for pol gene to produce a pol precursor. Protease enzyme, packed in nascent virions, cleavages of pol precursor produces highly essential enzymes – protease (PR), reverse transcriptase (RT) and integrase (IN) for viral replication</w:t>
      </w:r>
      <w:r w:rsidR="008F19E5">
        <w:t xml:space="preserve"> (Figure 4)</w:t>
      </w:r>
      <w:r>
        <w:t xml:space="preserve">. The 3D structures of these enzymes have been elucidated for anti HIV drug development. The drugs developed bind specifically to interfere the functions the enzymes. The protease </w:t>
      </w:r>
      <w:r w:rsidR="008F19E5">
        <w:t xml:space="preserve">enzyme </w:t>
      </w:r>
      <w:r>
        <w:t xml:space="preserve">cleaves the gag and pol polyprotein to form the viral structure proteins and functional enzymes respectively [Liang et al 1988, Ross et al 1991]. The reverse transcriptase enzyme produces the cDNA from the viral RNA after infecting host cell [Jacobo-Molina and Arnold 1991, Sarafianos et al 2009]. The RNase H domain in RT degrades the RNA molecule following cDNA production [Davies et al 1991]. The integrase enzyme integrates the proviral cDNA into the </w:t>
      </w:r>
      <w:r w:rsidR="008F19E5">
        <w:t>host genome [Pruss et al 1994].</w:t>
      </w:r>
    </w:p>
    <w:p w:rsidR="00875107" w:rsidRDefault="00875107" w:rsidP="00875107">
      <w:pPr>
        <w:spacing w:line="480" w:lineRule="auto"/>
        <w:jc w:val="both"/>
      </w:pPr>
    </w:p>
    <w:p w:rsidR="00875107" w:rsidRDefault="00875107" w:rsidP="00875107">
      <w:pPr>
        <w:spacing w:line="480" w:lineRule="auto"/>
        <w:jc w:val="both"/>
      </w:pPr>
      <w:r>
        <w:t xml:space="preserve">Env produces a precursor glycopolyprotein (gp160) that is processed by </w:t>
      </w:r>
      <w:r w:rsidR="00F83C96">
        <w:t>human convertase enzymes - PC1 and furin</w:t>
      </w:r>
      <w:r>
        <w:t xml:space="preserve"> to produce glycoprotein 120 (gp120</w:t>
      </w:r>
      <w:r w:rsidR="00F83C96">
        <w:t>, HIV-1 SU</w:t>
      </w:r>
      <w:r>
        <w:t>) and glycoprotein 41 (gp41</w:t>
      </w:r>
      <w:r w:rsidR="00F83C96">
        <w:t>, HIV-1 TM</w:t>
      </w:r>
      <w:r>
        <w:t>)</w:t>
      </w:r>
      <w:r w:rsidR="00F83C96">
        <w:t xml:space="preserve"> [Decroly et al 1994]</w:t>
      </w:r>
      <w:r>
        <w:t>.  Gp120 is a non-coval</w:t>
      </w:r>
      <w:r w:rsidR="006D212C">
        <w:t xml:space="preserve">ent complex of external protein </w:t>
      </w:r>
      <w:r>
        <w:t>and gp41</w:t>
      </w:r>
      <w:r w:rsidR="006D212C">
        <w:t xml:space="preserve"> is a trans-membrane protein; both play vital role for initial steps in viral infection [Chan et al 1997].</w:t>
      </w:r>
      <w:r>
        <w:t xml:space="preserve"> </w:t>
      </w:r>
      <w:r w:rsidR="001D10D9">
        <w:t>Three gp 120 molecules bound with three gp41 molecules to form envelop spikes [</w:t>
      </w:r>
      <w:r w:rsidR="00A65AC8">
        <w:t xml:space="preserve">Zhu et al 2006, </w:t>
      </w:r>
      <w:r w:rsidR="00B17C06">
        <w:t>Lui et al 2008</w:t>
      </w:r>
      <w:r w:rsidR="001D10D9">
        <w:t xml:space="preserve">]. </w:t>
      </w:r>
      <w:r>
        <w:t xml:space="preserve">They are organized to form trimeric complexes on the surface of HIV and mediate HIV entry into the host cell [Allan et al 1985, Robey et al. 1985, Veronese et al 1985]. The exposed external complex gp120 binds to the CD4 receptor on the host immune cell. This triggers the conformational change in it and binds to </w:t>
      </w:r>
      <w:r w:rsidR="00B85039">
        <w:t xml:space="preserve">a </w:t>
      </w:r>
      <w:r>
        <w:t xml:space="preserve">chemokine receptors, </w:t>
      </w:r>
      <w:r w:rsidR="00B85039">
        <w:t xml:space="preserve">either </w:t>
      </w:r>
      <w:r>
        <w:t xml:space="preserve">CCR5 or CXCR4, </w:t>
      </w:r>
      <w:r w:rsidR="001D10D9">
        <w:t xml:space="preserve">thus determining the viral tropism. </w:t>
      </w:r>
      <w:proofErr w:type="gramStart"/>
      <w:r>
        <w:t>[</w:t>
      </w:r>
      <w:r w:rsidRPr="00DF5BC2">
        <w:t>Dalgleish eta al 1985, Feng et al 1996,</w:t>
      </w:r>
      <w:r>
        <w:t xml:space="preserve"> Deng et al 1996, Choe et al 1996, Dragic et al 1996].</w:t>
      </w:r>
      <w:proofErr w:type="gramEnd"/>
      <w:r w:rsidR="001D10D9">
        <w:t xml:space="preserve"> The gp120 glycopr</w:t>
      </w:r>
      <w:r w:rsidR="006D212C">
        <w:t>otein has been an interest for HIV antibody</w:t>
      </w:r>
      <w:r w:rsidR="001D10D9">
        <w:t xml:space="preserve"> development</w:t>
      </w:r>
      <w:r w:rsidR="00B17C06">
        <w:t>,</w:t>
      </w:r>
      <w:r w:rsidR="001D10D9">
        <w:t xml:space="preserve"> as it is exposed</w:t>
      </w:r>
      <w:r w:rsidR="00B17C06">
        <w:t>,</w:t>
      </w:r>
      <w:r w:rsidR="001D10D9">
        <w:t xml:space="preserve"> </w:t>
      </w:r>
      <w:r w:rsidR="006D212C">
        <w:t xml:space="preserve">to </w:t>
      </w:r>
      <w:r w:rsidR="00B17C06">
        <w:t>neutralize and impair gp120</w:t>
      </w:r>
      <w:r w:rsidR="006D212C">
        <w:t xml:space="preserve"> binding to the host cell receptors </w:t>
      </w:r>
      <w:r w:rsidR="001D10D9">
        <w:t>[</w:t>
      </w:r>
      <w:r w:rsidR="00A65AC8">
        <w:t xml:space="preserve">Wyatt et al 1998, </w:t>
      </w:r>
      <w:r w:rsidR="00B17C06">
        <w:t>Pantophlet and Burton 2006</w:t>
      </w:r>
      <w:r w:rsidR="001D10D9">
        <w:t xml:space="preserve">]. </w:t>
      </w:r>
      <w:r w:rsidR="00852D9D">
        <w:t xml:space="preserve">Three molecules of trans-membrance glycoprotein gp41 form a six-stranded helical rode structure [Buzon et al 2010]; three from N terminal coiled coil structure and three from C terminal hydrophobic groove [Tan et al 1997].  </w:t>
      </w:r>
      <w:r w:rsidR="003F5A90">
        <w:t>Gp41 is responsible for viral fusion and fetching the viral contents in to the host cell [</w:t>
      </w:r>
      <w:r w:rsidR="00917420">
        <w:t xml:space="preserve">Furuta et al 1998, </w:t>
      </w:r>
      <w:r w:rsidR="00A70571">
        <w:t>Melikyan et al 2000</w:t>
      </w:r>
      <w:r w:rsidR="003F5A90">
        <w:t xml:space="preserve">]. Anti HIV drug development is underway targeting the heptad region of gp41 [Kilby et al 1998, Eckert et al 1999, Lui et al 2007]. </w:t>
      </w:r>
    </w:p>
    <w:p w:rsidR="000D39C0" w:rsidRDefault="000D39C0" w:rsidP="00843678">
      <w:pPr>
        <w:spacing w:line="480" w:lineRule="auto"/>
        <w:jc w:val="both"/>
      </w:pPr>
    </w:p>
    <w:p w:rsidR="000D5BF6" w:rsidRDefault="002A106D" w:rsidP="000D5BF6">
      <w:pPr>
        <w:rPr>
          <w:b/>
        </w:rPr>
      </w:pPr>
      <w:r w:rsidRPr="002A106D">
        <w:rPr>
          <w:b/>
        </w:rPr>
        <w:t>Regulator Genes:</w:t>
      </w:r>
    </w:p>
    <w:p w:rsidR="007610CF" w:rsidRPr="000D5BF6" w:rsidRDefault="007610CF" w:rsidP="000D5BF6"/>
    <w:p w:rsidR="00A85A38" w:rsidRDefault="007610CF" w:rsidP="00843678">
      <w:pPr>
        <w:spacing w:line="480" w:lineRule="auto"/>
        <w:jc w:val="both"/>
      </w:pPr>
      <w:r>
        <w:t>Tat is a trans-activating factor for HIV gene expression. After infection of host cell, HIV proviral genome is integrated in to the host genome, which is regulated by cellular as well as the viral transcription regulatory factors.</w:t>
      </w:r>
      <w:r w:rsidR="00D96B7E">
        <w:t xml:space="preserve"> Tat is the primary transcriptional regulatory factor. An example of Tat </w:t>
      </w:r>
      <w:r w:rsidR="002602A7">
        <w:t>action</w:t>
      </w:r>
      <w:r w:rsidR="00D96B7E">
        <w:t xml:space="preserve"> is the control of RNA polymerase II elongation during transcription. </w:t>
      </w:r>
      <w:r w:rsidR="00DF4C8D">
        <w:t>In the absence of Tat,</w:t>
      </w:r>
      <w:r w:rsidR="00D96B7E">
        <w:t xml:space="preserve"> polymerase II disengages from the template DNA strand, terminating the transcription prematurely</w:t>
      </w:r>
      <w:r w:rsidR="00DF4C8D">
        <w:t xml:space="preserve"> (Kao </w:t>
      </w:r>
      <w:r w:rsidR="00DF4C8D">
        <w:rPr>
          <w:i/>
        </w:rPr>
        <w:t>et al</w:t>
      </w:r>
      <w:r w:rsidR="00DF4C8D">
        <w:t xml:space="preserve">., 1987; Kessler &amp; Mathews, 1992; Ratnasabapathy </w:t>
      </w:r>
      <w:r w:rsidR="00DF4C8D">
        <w:rPr>
          <w:i/>
        </w:rPr>
        <w:t>et al</w:t>
      </w:r>
      <w:r w:rsidR="00DF4C8D">
        <w:t>., 1990; Toohey &amp; Jones, 1989)</w:t>
      </w:r>
      <w:r w:rsidR="00D96B7E">
        <w:t>.</w:t>
      </w:r>
      <w:r w:rsidR="00DF4C8D">
        <w:t xml:space="preserve"> Sodroski </w:t>
      </w:r>
      <w:r w:rsidR="00DF4C8D">
        <w:rPr>
          <w:i/>
        </w:rPr>
        <w:t>et al</w:t>
      </w:r>
      <w:r w:rsidR="00DF4C8D">
        <w:t>. (1985) first explained the function of Tat.</w:t>
      </w:r>
      <w:r w:rsidR="00A85A38">
        <w:t xml:space="preserve"> There are two forms of Tat – Tat-1 and Tat-2. Tat-1 is a minor form, which is 72 amino acids long; Tat-2 is the major form, which </w:t>
      </w:r>
      <w:proofErr w:type="gramStart"/>
      <w:r w:rsidR="00A85A38">
        <w:t>is</w:t>
      </w:r>
      <w:proofErr w:type="gramEnd"/>
      <w:r w:rsidR="00A85A38">
        <w:t xml:space="preserve"> 86 amino acids long. Tat is found at least at the lower level in the infected host cell, and located in the nucleus.</w:t>
      </w:r>
    </w:p>
    <w:p w:rsidR="00BB2AF3" w:rsidRPr="0081166C" w:rsidRDefault="002169E8" w:rsidP="00843678">
      <w:pPr>
        <w:spacing w:line="480" w:lineRule="auto"/>
        <w:jc w:val="both"/>
      </w:pPr>
      <w:r>
        <w:t xml:space="preserve">Rev is another trans-activating factor for HIV gene expression. It is 19-kD phosphoprotein. Like </w:t>
      </w:r>
      <w:proofErr w:type="gramStart"/>
      <w:r>
        <w:t>Tat</w:t>
      </w:r>
      <w:proofErr w:type="gramEnd"/>
      <w:r>
        <w:t>, it is also mainly localized in the nucleus of host cell, but cycles rapidly between the nucleus and cytoplasm as it promotes nuclear export of the transcriptional products. Rev binds at the Rev Responsive Element (RRE)</w:t>
      </w:r>
      <w:r w:rsidR="00A91BE9">
        <w:t>, which is an RNA element encoded within the env region of the virus.</w:t>
      </w:r>
    </w:p>
    <w:p w:rsidR="007845A7" w:rsidRDefault="007845A7" w:rsidP="00843678">
      <w:pPr>
        <w:pStyle w:val="Heading3"/>
        <w:spacing w:line="480" w:lineRule="auto"/>
        <w:jc w:val="both"/>
      </w:pPr>
    </w:p>
    <w:p w:rsidR="00872C0A" w:rsidRDefault="00872C0A" w:rsidP="00843678">
      <w:pPr>
        <w:pStyle w:val="Heading3"/>
        <w:spacing w:line="480" w:lineRule="auto"/>
        <w:jc w:val="both"/>
      </w:pPr>
      <w:r>
        <w:t xml:space="preserve">HIV </w:t>
      </w:r>
      <w:r w:rsidR="002A106D">
        <w:t>replication</w:t>
      </w:r>
    </w:p>
    <w:p w:rsidR="009A3A30" w:rsidRDefault="008325F7" w:rsidP="00843678">
      <w:pPr>
        <w:spacing w:line="480" w:lineRule="auto"/>
        <w:jc w:val="both"/>
      </w:pPr>
      <w:r>
        <w:t>The sole purpose of HIV is replication in the host immune cell</w:t>
      </w:r>
      <w:r w:rsidR="000D5BF6">
        <w:t xml:space="preserve"> mainly C4+ expressing T-cells and macrophages</w:t>
      </w:r>
      <w:r>
        <w:t xml:space="preserve">. </w:t>
      </w:r>
      <w:r w:rsidR="000D5BF6">
        <w:t>The major events of HIV replication cycle are depicted in the Figure</w:t>
      </w:r>
      <w:r w:rsidR="007845A7">
        <w:t xml:space="preserve"> 5</w:t>
      </w:r>
      <w:r w:rsidR="000D5BF6">
        <w:t xml:space="preserve">. </w:t>
      </w:r>
      <w:r w:rsidR="00C52847">
        <w:t>The mechanism</w:t>
      </w:r>
      <w:r w:rsidR="007176C8">
        <w:t xml:space="preserve"> of the viral entry into the immune cell involves HIV </w:t>
      </w:r>
      <w:r w:rsidR="000D5BF6">
        <w:t xml:space="preserve">surface glycoprotein </w:t>
      </w:r>
      <w:r w:rsidR="007176C8">
        <w:t xml:space="preserve">gp120 binding to the CD4 receptor of the host cell [Dalgeish et al 1984, Maddon et al 1986, McDougal et al 1986]. This </w:t>
      </w:r>
      <w:r w:rsidR="007B5C46">
        <w:t xml:space="preserve">changes </w:t>
      </w:r>
      <w:r w:rsidR="000D5BF6">
        <w:t xml:space="preserve">conformation </w:t>
      </w:r>
      <w:r w:rsidR="007B5C46">
        <w:t>in gp120/gp41 complex</w:t>
      </w:r>
      <w:r w:rsidR="00F7233A">
        <w:t xml:space="preserve"> [Sullivan et al 1998]</w:t>
      </w:r>
      <w:r w:rsidR="002F2964">
        <w:t xml:space="preserve"> enabling </w:t>
      </w:r>
      <w:r w:rsidR="00F7233A">
        <w:t xml:space="preserve">binding </w:t>
      </w:r>
      <w:r w:rsidR="00973F36">
        <w:t>to</w:t>
      </w:r>
      <w:r w:rsidR="002F2964">
        <w:t xml:space="preserve"> </w:t>
      </w:r>
      <w:r w:rsidR="007B5C46">
        <w:t>a chemokine receptor</w:t>
      </w:r>
      <w:r w:rsidR="007176C8">
        <w:t xml:space="preserve"> </w:t>
      </w:r>
      <w:r w:rsidR="002F2964">
        <w:t xml:space="preserve">(generally </w:t>
      </w:r>
      <w:r w:rsidR="007176C8">
        <w:t>CCR5 or CXCR4</w:t>
      </w:r>
      <w:r w:rsidR="002F2964">
        <w:t>)</w:t>
      </w:r>
      <w:r w:rsidR="007176C8">
        <w:t xml:space="preserve"> [Sattentau et al 1991, </w:t>
      </w:r>
      <w:r w:rsidR="007B5C46">
        <w:t xml:space="preserve">Moore et al 1992, </w:t>
      </w:r>
      <w:r w:rsidR="007176C8">
        <w:t>Sattentau and Moore 1993</w:t>
      </w:r>
      <w:r w:rsidR="00F0043C">
        <w:t>, Berger et al 1999</w:t>
      </w:r>
      <w:r w:rsidR="007176C8">
        <w:t>].</w:t>
      </w:r>
      <w:r w:rsidR="007B5C46">
        <w:t xml:space="preserve"> </w:t>
      </w:r>
      <w:r w:rsidR="00555948">
        <w:t>The</w:t>
      </w:r>
      <w:r w:rsidR="0008538F">
        <w:t xml:space="preserve"> binding </w:t>
      </w:r>
      <w:r w:rsidR="00555948">
        <w:t>triggers gp41 for the membrane fu</w:t>
      </w:r>
      <w:r w:rsidR="00BA3B54">
        <w:t>sion [furuta et al 1998]. The gp41 changes its state from native non-fusogenic to pre-hairpin intermediate stage</w:t>
      </w:r>
      <w:r w:rsidR="00891F87">
        <w:t xml:space="preserve"> [Lu et al 1995, Chan et al 1997</w:t>
      </w:r>
      <w:r w:rsidR="000B1E1E">
        <w:t>, Finzi et al 2010</w:t>
      </w:r>
      <w:r w:rsidR="00891F87">
        <w:t xml:space="preserve">] and exposes its </w:t>
      </w:r>
      <w:r w:rsidR="000B1E1E">
        <w:t xml:space="preserve">six </w:t>
      </w:r>
      <w:r w:rsidR="00891F87">
        <w:t xml:space="preserve">helical </w:t>
      </w:r>
      <w:r w:rsidR="000B1E1E">
        <w:t xml:space="preserve">strands of </w:t>
      </w:r>
      <w:r w:rsidR="00891F87">
        <w:t>heptad region</w:t>
      </w:r>
      <w:r w:rsidR="000B1E1E">
        <w:t>s</w:t>
      </w:r>
      <w:r w:rsidR="00891F87">
        <w:t xml:space="preserve"> </w:t>
      </w:r>
      <w:r w:rsidR="000B1E1E">
        <w:t xml:space="preserve">HR1 and HR2 </w:t>
      </w:r>
      <w:r w:rsidR="00891F87">
        <w:t>at ectodomain [</w:t>
      </w:r>
      <w:r w:rsidR="000B1E1E">
        <w:t>Furuta et al 1998, Koshiba and Chan 2003</w:t>
      </w:r>
      <w:r w:rsidR="00891F87">
        <w:t>]</w:t>
      </w:r>
      <w:r w:rsidR="000B1E1E">
        <w:t xml:space="preserve"> ready to fuse viral membrane with cell membrane</w:t>
      </w:r>
      <w:r w:rsidR="00891F87">
        <w:t>.</w:t>
      </w:r>
      <w:r w:rsidR="000B1E1E">
        <w:t xml:space="preserve"> Further, gp41 change confirmation to low energy trimeric hairpin to facilitate the fusion process [Chan et al 1997, Tan et al 1997, He et al 1998, Melikyan et al 2000]. </w:t>
      </w:r>
    </w:p>
    <w:p w:rsidR="009E57DD" w:rsidRDefault="00ED0F87" w:rsidP="007845A7">
      <w:pPr>
        <w:spacing w:line="480" w:lineRule="auto"/>
        <w:jc w:val="both"/>
      </w:pPr>
      <w:r>
        <w:t>Upon fusion, a series of events occur in the journey of viral genome to the cell nucleus. The capsid is released in to the cytoplasm following fusion. McDonald et al [2002] were able to track the HIV virion pathway to the nucleus using GFP-labeled particles. The study showed that the reverse transcription process starts in the intact capsid and the required deoxynucleotides are imported to reverse transcribes RNA to cDNA by RT enzyme [Cullen et al 2001]. Subsequent uncoating of capsid releases HIV cDNA genome. The capsid and nucleocapsid proteins dissociate from cDNA but the reverse transcription complex remains intact along with viral matrix, integrase and human protein high mobility group I (HMG I (Y)) forming preintegration complex (PIC) [Miller et al 1997]. The PIC protects cDNA from endonuclease degradation [Miller et al 1997]. Vpr protein plays role in ATP dependent [Bukrinsky et al 1992] transportation of PIC on host microtubules towards the nuclear membrane [McDonald et al 2002]. Formation of central DNA flap [Zennou et al 2000], vpr and matrix play critical role in importing the PIC in to the nucleus through nuclear pore [Popov et al 1998a,</w:t>
      </w:r>
      <w:r w:rsidR="008C538E">
        <w:t xml:space="preserve"> 1998b].</w:t>
      </w:r>
      <w:r w:rsidR="00241855">
        <w:br w:type="page"/>
      </w:r>
      <w:r w:rsidR="002C5020">
        <w:rPr>
          <w:noProof/>
          <w:lang w:eastAsia="en-US"/>
        </w:rPr>
        <w:pict>
          <v:shape id="_x0000_s1037" type="#_x0000_t202" style="position:absolute;left:0;text-align:left;margin-left:270pt;margin-top:36pt;width:180pt;height:180pt;z-index:251665408;mso-wrap-edited:f;mso-position-horizontal:absolute;mso-position-vertical:absolute" wrapcoords="0 0 21600 0 21600 21600 0 21600 0 0" filled="f" stroked="f">
            <v:fill o:detectmouseclick="t"/>
            <v:textbox style="mso-next-textbox:#_x0000_s1037" inset=",7.2pt,,7.2pt">
              <w:txbxContent>
                <w:p w:rsidR="00F7109C" w:rsidRPr="00241855" w:rsidRDefault="00F7109C" w:rsidP="002A106D">
                  <w:pPr>
                    <w:rPr>
                      <w:rFonts w:ascii="Times" w:hAnsi="Times"/>
                      <w:sz w:val="20"/>
                      <w:szCs w:val="20"/>
                    </w:rPr>
                  </w:pPr>
                  <w:r>
                    <w:t xml:space="preserve">Figure 5: Major events in HIV replication. The events labeled a – e are the possible target points for disrupting HIV replication cycle with development of antiviral drugs. Source: </w:t>
                  </w:r>
                  <w:r w:rsidRPr="00241855">
                    <w:rPr>
                      <w:rFonts w:ascii="Times" w:hAnsi="Times"/>
                      <w:sz w:val="20"/>
                      <w:szCs w:val="20"/>
                    </w:rPr>
                    <w:t>Pommier</w:t>
                  </w:r>
                  <w:r>
                    <w:rPr>
                      <w:rFonts w:ascii="Times" w:hAnsi="Times"/>
                      <w:sz w:val="20"/>
                      <w:szCs w:val="20"/>
                    </w:rPr>
                    <w:t xml:space="preserve"> et al 2005</w:t>
                  </w:r>
                </w:p>
                <w:p w:rsidR="00F7109C" w:rsidRDefault="00F7109C"/>
              </w:txbxContent>
            </v:textbox>
            <w10:wrap type="tight"/>
          </v:shape>
        </w:pict>
      </w:r>
      <w:r w:rsidR="002C5020" w:rsidRPr="002C5020">
        <w:drawing>
          <wp:inline distT="0" distB="0" distL="0" distR="0">
            <wp:extent cx="3175000" cy="8329049"/>
            <wp:effectExtent l="25400" t="0" r="0" b="0"/>
            <wp:docPr id="23" name="Picture 7" descr="ntegrase inhibitors to treat HIV/A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egrase inhibitors to treat HIV/Aids"/>
                    <pic:cNvPicPr>
                      <a:picLocks noChangeAspect="1" noChangeArrowheads="1"/>
                    </pic:cNvPicPr>
                  </pic:nvPicPr>
                  <pic:blipFill>
                    <a:blip r:embed="rId10"/>
                    <a:srcRect r="33071"/>
                    <a:stretch>
                      <a:fillRect/>
                    </a:stretch>
                  </pic:blipFill>
                  <pic:spPr bwMode="auto">
                    <a:xfrm>
                      <a:off x="0" y="0"/>
                      <a:ext cx="3179040" cy="8339648"/>
                    </a:xfrm>
                    <a:prstGeom prst="rect">
                      <a:avLst/>
                    </a:prstGeom>
                    <a:noFill/>
                    <a:ln w="9525">
                      <a:noFill/>
                      <a:miter lim="800000"/>
                      <a:headEnd/>
                      <a:tailEnd/>
                    </a:ln>
                  </pic:spPr>
                </pic:pic>
              </a:graphicData>
            </a:graphic>
          </wp:inline>
        </w:drawing>
      </w:r>
      <w:r w:rsidR="00241855">
        <w:br w:type="page"/>
      </w:r>
      <w:r w:rsidR="000D5BF6">
        <w:t xml:space="preserve"> </w:t>
      </w:r>
    </w:p>
    <w:p w:rsidR="008C538E" w:rsidRDefault="00BC658B" w:rsidP="00843678">
      <w:pPr>
        <w:spacing w:line="480" w:lineRule="auto"/>
        <w:jc w:val="both"/>
      </w:pPr>
      <w:r>
        <w:t xml:space="preserve">Inside the nucleus, the integrase enzyme </w:t>
      </w:r>
      <w:r w:rsidR="0055257A">
        <w:t xml:space="preserve">carries 3’ processing reaction [Hawkins et al 1995] of viral cDNA to integrate in to host genome [LaFemina et al 1992]. Host transcriptional co-factor LEDGF/p75 and HIV integrase interact to tether to the host chromosome during the integration process [Emiliani et al </w:t>
      </w:r>
      <w:r w:rsidR="00EC3293">
        <w:t>2005</w:t>
      </w:r>
      <w:r w:rsidR="0055257A">
        <w:t>].</w:t>
      </w:r>
    </w:p>
    <w:p w:rsidR="005F0399" w:rsidRDefault="005F0399" w:rsidP="00843678">
      <w:pPr>
        <w:spacing w:line="480" w:lineRule="auto"/>
        <w:jc w:val="both"/>
      </w:pPr>
    </w:p>
    <w:p w:rsidR="00431BDF" w:rsidRDefault="00EC3293" w:rsidP="00843678">
      <w:pPr>
        <w:spacing w:line="480" w:lineRule="auto"/>
        <w:jc w:val="both"/>
      </w:pPr>
      <w:r>
        <w:t>The integrated HIV provirus</w:t>
      </w:r>
      <w:r w:rsidR="005F0399">
        <w:t xml:space="preserve"> </w:t>
      </w:r>
      <w:r>
        <w:t>hijacks</w:t>
      </w:r>
      <w:r w:rsidR="005F0399">
        <w:t xml:space="preserve"> </w:t>
      </w:r>
      <w:r>
        <w:t xml:space="preserve">the host cell transcriptional machinery </w:t>
      </w:r>
      <w:r w:rsidR="00431BDF">
        <w:t>for viral genes to transcribe [Davey et al 2011]</w:t>
      </w:r>
      <w:r w:rsidR="005F0399">
        <w:t xml:space="preserve">. HIV </w:t>
      </w:r>
      <w:r>
        <w:t>protein</w:t>
      </w:r>
      <w:r w:rsidR="005F0399">
        <w:t xml:space="preserve"> Tat promotes the transcription of the viral DNA [Ott et al 2011, Razooky and Weinberger 2011].</w:t>
      </w:r>
      <w:r w:rsidR="00DE0CE9">
        <w:t xml:space="preserve"> </w:t>
      </w:r>
      <w:r w:rsidR="00431BDF">
        <w:t xml:space="preserve"> The viral transcriptome </w:t>
      </w:r>
      <w:r w:rsidR="0035088F">
        <w:t>encodes</w:t>
      </w:r>
      <w:r w:rsidR="00431BDF">
        <w:t xml:space="preserve"> structural proteins, accessory proteins and viral enzymes necessary for a complete functional HIV. </w:t>
      </w:r>
    </w:p>
    <w:p w:rsidR="008C538E" w:rsidRDefault="00431BDF" w:rsidP="0035088F">
      <w:pPr>
        <w:spacing w:line="480" w:lineRule="auto"/>
        <w:jc w:val="both"/>
      </w:pPr>
      <w:r>
        <w:t>The</w:t>
      </w:r>
      <w:r w:rsidR="0035088F">
        <w:t xml:space="preserve"> viral Rev protein facilitates exporting of the</w:t>
      </w:r>
      <w:r>
        <w:t xml:space="preserve"> unprocessed viral </w:t>
      </w:r>
      <w:r w:rsidR="0035088F">
        <w:t>transcriptome to cytoplasm for translation [Malim et al 1989].</w:t>
      </w:r>
      <w:r w:rsidR="006E77F0">
        <w:t xml:space="preserve"> The host translational machinery is exploited for translation of the viral transcriptome.</w:t>
      </w:r>
    </w:p>
    <w:p w:rsidR="0035088F" w:rsidRDefault="0035088F" w:rsidP="0035088F">
      <w:pPr>
        <w:spacing w:line="480" w:lineRule="auto"/>
        <w:jc w:val="both"/>
      </w:pPr>
    </w:p>
    <w:p w:rsidR="003E61CC" w:rsidRDefault="00DE0CE9" w:rsidP="0035088F">
      <w:pPr>
        <w:spacing w:line="480" w:lineRule="auto"/>
        <w:jc w:val="both"/>
      </w:pPr>
      <w:r>
        <w:t xml:space="preserve">Upon </w:t>
      </w:r>
      <w:r w:rsidR="004C5B11">
        <w:t xml:space="preserve">translation of all </w:t>
      </w:r>
      <w:r>
        <w:t xml:space="preserve">viral </w:t>
      </w:r>
      <w:r w:rsidR="0035088F">
        <w:t>proteins</w:t>
      </w:r>
      <w:r>
        <w:t xml:space="preserve">, initiation </w:t>
      </w:r>
      <w:r w:rsidR="00290F3E">
        <w:t>of HIV</w:t>
      </w:r>
      <w:r>
        <w:t xml:space="preserve"> virion </w:t>
      </w:r>
      <w:r w:rsidR="00290F3E">
        <w:t xml:space="preserve">assembly </w:t>
      </w:r>
      <w:r>
        <w:t xml:space="preserve">occurs at the </w:t>
      </w:r>
      <w:r w:rsidR="004C5B11">
        <w:t>cell</w:t>
      </w:r>
      <w:r>
        <w:t xml:space="preserve"> membrane. </w:t>
      </w:r>
      <w:r w:rsidR="004C5B11">
        <w:t xml:space="preserve">The viral assembly process is </w:t>
      </w:r>
      <w:r w:rsidR="00290F3E">
        <w:t>media</w:t>
      </w:r>
      <w:r w:rsidR="004C5B11">
        <w:t>ted by the gag polyprotein [Freed 1998</w:t>
      </w:r>
      <w:r w:rsidR="007845A7">
        <w:t>]</w:t>
      </w:r>
      <w:r w:rsidR="004878CB">
        <w:t xml:space="preserve">. </w:t>
      </w:r>
      <w:r w:rsidR="00290F3E">
        <w:t>The complete assembled virion particles are released from t</w:t>
      </w:r>
      <w:r w:rsidR="005F70B8">
        <w:t xml:space="preserve">he plasma membrane by the host </w:t>
      </w:r>
      <w:r w:rsidR="004878CB">
        <w:t>ESCRT</w:t>
      </w:r>
      <w:r w:rsidR="005F70B8">
        <w:t xml:space="preserve"> </w:t>
      </w:r>
      <w:r w:rsidR="00290F3E">
        <w:t>machinery</w:t>
      </w:r>
      <w:r w:rsidR="005F70B8">
        <w:t xml:space="preserve"> </w:t>
      </w:r>
      <w:r w:rsidR="004878CB">
        <w:t xml:space="preserve">involving Tsg101 and ALIX regulatory proteins </w:t>
      </w:r>
      <w:r w:rsidR="005F70B8">
        <w:t>[</w:t>
      </w:r>
      <w:r w:rsidR="004878CB">
        <w:t xml:space="preserve">Fujii et al 2007, Schwedler 2003, Chen and Lamb 2008, Slagsvold et al 2006, </w:t>
      </w:r>
      <w:r w:rsidR="005F70B8">
        <w:t>Usami et al 2009]</w:t>
      </w:r>
      <w:r w:rsidR="00290F3E">
        <w:t>.</w:t>
      </w:r>
      <w:r w:rsidR="00372135">
        <w:t xml:space="preserve"> The maturation of the nascent HIV virions </w:t>
      </w:r>
      <w:r w:rsidR="004C5B11">
        <w:t>begins</w:t>
      </w:r>
      <w:r w:rsidR="00372135">
        <w:t xml:space="preserve"> concomitantly with budding</w:t>
      </w:r>
      <w:r w:rsidR="004878CB">
        <w:t xml:space="preserve"> out</w:t>
      </w:r>
      <w:r w:rsidR="00372135">
        <w:t xml:space="preserve">. </w:t>
      </w:r>
      <w:r w:rsidR="004878CB">
        <w:t>The</w:t>
      </w:r>
      <w:r w:rsidR="003E61CC">
        <w:t xml:space="preserve"> PR enzyme cleave</w:t>
      </w:r>
      <w:r w:rsidR="004878CB">
        <w:t>s</w:t>
      </w:r>
      <w:r w:rsidR="008079A1">
        <w:t xml:space="preserve"> </w:t>
      </w:r>
      <w:r w:rsidR="007845A7">
        <w:t xml:space="preserve">Gag and </w:t>
      </w:r>
      <w:r w:rsidR="008079A1">
        <w:t>Pol polyproteins</w:t>
      </w:r>
      <w:r w:rsidR="004878CB">
        <w:t xml:space="preserve"> in the maturation step</w:t>
      </w:r>
      <w:r w:rsidR="003E61CC">
        <w:t xml:space="preserve"> [Debauck et al 1987, Karacostas et al 1993, Erickson-Viitanen et al 1989, Viegers et al 1998, McQuade et al 1990]</w:t>
      </w:r>
      <w:r w:rsidR="008079A1">
        <w:t>. The processed polyproteins produces matrix, capsid, nucleocapsid, p6, protease, reverse transcriptase and integr</w:t>
      </w:r>
      <w:r w:rsidR="003E61CC">
        <w:t xml:space="preserve">ase proteins [Hill et al 2005] that are </w:t>
      </w:r>
      <w:r w:rsidR="008079A1">
        <w:t xml:space="preserve">rearranged to create mature </w:t>
      </w:r>
      <w:r w:rsidR="003E61CC">
        <w:t>HIV</w:t>
      </w:r>
      <w:r w:rsidR="008079A1">
        <w:t xml:space="preserve">, ready to </w:t>
      </w:r>
      <w:r w:rsidR="003E61CC">
        <w:t>new cells</w:t>
      </w:r>
      <w:r w:rsidR="00F4762E">
        <w:t xml:space="preserve"> [Mariani et al 2003]</w:t>
      </w:r>
      <w:r w:rsidR="008079A1">
        <w:t>.</w:t>
      </w:r>
    </w:p>
    <w:p w:rsidR="00DB3CC8" w:rsidRDefault="00896D75" w:rsidP="00843678">
      <w:pPr>
        <w:spacing w:line="480" w:lineRule="auto"/>
        <w:jc w:val="both"/>
      </w:pPr>
      <w:r>
        <w:t>Each HIV replication cycle releases new infectious virions in the order of 10</w:t>
      </w:r>
      <w:r w:rsidRPr="00896D75">
        <w:rPr>
          <w:vertAlign w:val="superscript"/>
        </w:rPr>
        <w:t>9</w:t>
      </w:r>
      <w:r>
        <w:t xml:space="preserve"> per day [Ho et al 1995]. </w:t>
      </w:r>
      <w:r w:rsidR="00946C03">
        <w:t xml:space="preserve">The number of new HIV infecting new cells determines the replication rate of the virus [Tersmette et al 1989]. </w:t>
      </w:r>
      <w:r w:rsidR="00C853C2">
        <w:t xml:space="preserve">With increasing </w:t>
      </w:r>
      <w:r w:rsidR="00946C03">
        <w:t xml:space="preserve">time </w:t>
      </w:r>
      <w:r w:rsidR="00C853C2">
        <w:t xml:space="preserve">period of infection, </w:t>
      </w:r>
      <w:r w:rsidR="00295432">
        <w:t>higher</w:t>
      </w:r>
      <w:r w:rsidR="00946C03">
        <w:t xml:space="preserve"> turnover rate is observed in both immune cell depletion and viral population expansion [Ho et al 1995].</w:t>
      </w:r>
      <w:r w:rsidR="00652928">
        <w:t xml:space="preserve"> </w:t>
      </w:r>
      <w:r w:rsidR="00F7109C">
        <w:t xml:space="preserve">Significant immune cell depletion gives chances for secondary infections, a state which is called Acquired Immune Deficiency Syndrome (AIDS). </w:t>
      </w:r>
      <w:r w:rsidR="00295432">
        <w:t xml:space="preserve">The measure of low level of CD4+ and higher viral load per ml blood are considered clinical parameters for testing viral infection progress and indicate time point to enroll in anti retroviral therapy or change drug regimen in </w:t>
      </w:r>
      <w:r w:rsidR="00ED0F87">
        <w:t xml:space="preserve">the therapy. </w:t>
      </w:r>
      <w:r w:rsidR="00652928">
        <w:t>The error prone reverse transcriptase, with mutation rate of order 10</w:t>
      </w:r>
      <w:r w:rsidR="00652928" w:rsidRPr="00652928">
        <w:rPr>
          <w:vertAlign w:val="superscript"/>
        </w:rPr>
        <w:t>-5</w:t>
      </w:r>
      <w:r w:rsidR="00652928">
        <w:t xml:space="preserve"> per base per cycle [Mansky and Temin 1995], is responsible for generating huge number of HIV</w:t>
      </w:r>
      <w:r w:rsidR="00460F48">
        <w:t xml:space="preserve"> variants</w:t>
      </w:r>
      <w:r w:rsidR="00652928">
        <w:t xml:space="preserve"> in the viral population. </w:t>
      </w:r>
      <w:r w:rsidR="00460F48">
        <w:t xml:space="preserve">These HIV variants with very small genetic differences are called HIV quasispecies. </w:t>
      </w:r>
      <w:r w:rsidR="00E62A87">
        <w:t xml:space="preserve">Genetic variations in HIV quasispecies add difficulty in anti retroviral drug design </w:t>
      </w:r>
      <w:r w:rsidR="00295432">
        <w:t xml:space="preserve">and </w:t>
      </w:r>
      <w:r w:rsidR="00E62A87">
        <w:t>therapy.</w:t>
      </w:r>
      <w:r w:rsidR="00ED0F87">
        <w:t xml:space="preserve"> </w:t>
      </w:r>
    </w:p>
    <w:p w:rsidR="00DB3CC8" w:rsidRDefault="00DB3CC8" w:rsidP="00843678">
      <w:pPr>
        <w:pStyle w:val="Heading3"/>
        <w:spacing w:line="480" w:lineRule="auto"/>
        <w:jc w:val="both"/>
      </w:pPr>
      <w:r>
        <w:t xml:space="preserve">HIV </w:t>
      </w:r>
      <w:r w:rsidR="007C2A13">
        <w:t>subtype, sub</w:t>
      </w:r>
      <w:r w:rsidR="002067C5">
        <w:t>-</w:t>
      </w:r>
      <w:r w:rsidR="007C2A13">
        <w:t>subtype</w:t>
      </w:r>
      <w:r w:rsidR="00983C8C">
        <w:rPr>
          <w:rFonts w:ascii="Times New Roman" w:hAnsi="Times New Roman"/>
        </w:rPr>
        <w:t xml:space="preserve"> and Circulating Recombinant Forms</w:t>
      </w:r>
    </w:p>
    <w:p w:rsidR="003E2B83" w:rsidRDefault="00B63B1E" w:rsidP="00322A5C">
      <w:pPr>
        <w:spacing w:beforeLines="1" w:afterLines="1" w:line="480" w:lineRule="auto"/>
        <w:jc w:val="both"/>
        <w:rPr>
          <w:rFonts w:ascii="Times New Roman" w:hAnsi="Times New Roman"/>
        </w:rPr>
      </w:pPr>
      <w:r>
        <w:rPr>
          <w:rFonts w:ascii="Times New Roman" w:hAnsi="Times New Roman"/>
        </w:rPr>
        <w:t xml:space="preserve">HIV-1 group M is classified </w:t>
      </w:r>
      <w:r w:rsidR="00F65280">
        <w:rPr>
          <w:rFonts w:ascii="Times New Roman" w:hAnsi="Times New Roman"/>
        </w:rPr>
        <w:t>into nine subtypes</w:t>
      </w:r>
      <w:r w:rsidR="00F07A18">
        <w:rPr>
          <w:rFonts w:ascii="Times New Roman" w:hAnsi="Times New Roman"/>
        </w:rPr>
        <w:t>: A, B, C, D, F, G, H, J and K (Figure 6) [Robertson et al 2000].</w:t>
      </w:r>
      <w:r w:rsidR="00520F62">
        <w:rPr>
          <w:rFonts w:ascii="Times New Roman" w:hAnsi="Times New Roman"/>
        </w:rPr>
        <w:t xml:space="preserve"> The subtype classification is based on the phylogenetic and sequence distance analyses formi</w:t>
      </w:r>
      <w:r w:rsidR="00E2079C">
        <w:rPr>
          <w:rFonts w:ascii="Times New Roman" w:hAnsi="Times New Roman"/>
        </w:rPr>
        <w:t>ng major clades</w:t>
      </w:r>
      <w:r>
        <w:rPr>
          <w:rFonts w:ascii="Times New Roman" w:hAnsi="Times New Roman"/>
        </w:rPr>
        <w:t xml:space="preserve"> (Figure 6)</w:t>
      </w:r>
      <w:r w:rsidR="00E2079C">
        <w:rPr>
          <w:rFonts w:ascii="Times New Roman" w:hAnsi="Times New Roman"/>
        </w:rPr>
        <w:t>. The classification of new subtype should also follow the same rule as “roughly equidistant from all previously characterized subtypes in all regions of the genome with a distinct pre-subtype branch similar to those of other subtypes” [Robertson et al 2000].</w:t>
      </w:r>
      <w:r w:rsidR="0011470B">
        <w:rPr>
          <w:rFonts w:ascii="Times New Roman" w:hAnsi="Times New Roman"/>
        </w:rPr>
        <w:t xml:space="preserve"> Subtypes can be further classified to sub-subtype if they form a distinct </w:t>
      </w:r>
      <w:r w:rsidR="007D6A8C">
        <w:rPr>
          <w:rFonts w:ascii="Times New Roman" w:hAnsi="Times New Roman"/>
        </w:rPr>
        <w:t>sister clade [Gao et al 2001]</w:t>
      </w:r>
      <w:r w:rsidR="0011470B">
        <w:rPr>
          <w:rFonts w:ascii="Times New Roman" w:hAnsi="Times New Roman"/>
        </w:rPr>
        <w:t xml:space="preserve"> within </w:t>
      </w:r>
      <w:r>
        <w:rPr>
          <w:rFonts w:ascii="Times New Roman" w:hAnsi="Times New Roman"/>
        </w:rPr>
        <w:t xml:space="preserve">a </w:t>
      </w:r>
      <w:r w:rsidR="0011470B">
        <w:rPr>
          <w:rFonts w:ascii="Times New Roman" w:hAnsi="Times New Roman"/>
        </w:rPr>
        <w:t xml:space="preserve">clade with the same rule of phylogenetic and distant analyses but </w:t>
      </w:r>
      <w:r w:rsidR="007D6A8C">
        <w:rPr>
          <w:rFonts w:ascii="Times New Roman" w:hAnsi="Times New Roman"/>
        </w:rPr>
        <w:t>not justifiable to call a subtype due to low genetic</w:t>
      </w:r>
      <w:r w:rsidR="00C465CB">
        <w:rPr>
          <w:rFonts w:ascii="Times New Roman" w:hAnsi="Times New Roman"/>
        </w:rPr>
        <w:t xml:space="preserve"> distance [Robertson et al 2000</w:t>
      </w:r>
      <w:r w:rsidR="007D6A8C">
        <w:rPr>
          <w:rFonts w:ascii="Times New Roman" w:hAnsi="Times New Roman"/>
        </w:rPr>
        <w:t>].</w:t>
      </w:r>
      <w:r w:rsidR="00C465CB">
        <w:rPr>
          <w:rFonts w:ascii="Times New Roman" w:hAnsi="Times New Roman"/>
        </w:rPr>
        <w:t xml:space="preserve"> Only subtypes A and F are showing distinct sister clades. Subtype A has sub</w:t>
      </w:r>
      <w:r w:rsidR="009560ED">
        <w:rPr>
          <w:rFonts w:ascii="Times New Roman" w:hAnsi="Times New Roman"/>
        </w:rPr>
        <w:t>-subtypes A1 and</w:t>
      </w:r>
      <w:r w:rsidR="002067C5">
        <w:rPr>
          <w:rFonts w:ascii="Times New Roman" w:hAnsi="Times New Roman"/>
        </w:rPr>
        <w:t xml:space="preserve"> </w:t>
      </w:r>
      <w:r w:rsidR="00C465CB">
        <w:rPr>
          <w:rFonts w:ascii="Times New Roman" w:hAnsi="Times New Roman"/>
        </w:rPr>
        <w:t>A2</w:t>
      </w:r>
      <w:r w:rsidR="009560ED">
        <w:rPr>
          <w:rFonts w:ascii="Times New Roman" w:hAnsi="Times New Roman"/>
        </w:rPr>
        <w:t xml:space="preserve"> (A3 and A4 are mentioned by Taylor et al 2008)</w:t>
      </w:r>
      <w:r w:rsidR="00C465CB">
        <w:rPr>
          <w:rFonts w:ascii="Times New Roman" w:hAnsi="Times New Roman"/>
        </w:rPr>
        <w:t>; Subtype F has sub</w:t>
      </w:r>
      <w:r w:rsidR="002067C5">
        <w:rPr>
          <w:rFonts w:ascii="Times New Roman" w:hAnsi="Times New Roman"/>
        </w:rPr>
        <w:t>-</w:t>
      </w:r>
      <w:r w:rsidR="00E0462D">
        <w:rPr>
          <w:rFonts w:ascii="Times New Roman" w:hAnsi="Times New Roman"/>
        </w:rPr>
        <w:t xml:space="preserve">subtypes F1 and F2 (Figure 6). The prevalence analysis </w:t>
      </w:r>
      <w:r w:rsidR="007E20F3">
        <w:rPr>
          <w:rFonts w:ascii="Times New Roman" w:hAnsi="Times New Roman"/>
        </w:rPr>
        <w:t>from sequence data in 2004 showed</w:t>
      </w:r>
      <w:r w:rsidR="00E0462D">
        <w:rPr>
          <w:rFonts w:ascii="Times New Roman" w:hAnsi="Times New Roman"/>
        </w:rPr>
        <w:t xml:space="preserve"> that </w:t>
      </w:r>
      <w:r w:rsidR="007E20F3">
        <w:rPr>
          <w:rFonts w:ascii="Times New Roman" w:hAnsi="Times New Roman"/>
        </w:rPr>
        <w:t xml:space="preserve">“subtype C accounted for 50% of all infections worldwide” [Hemelaar et al 2006]. Prevalence of other subtypes A, B, G </w:t>
      </w:r>
      <w:r w:rsidR="00F24600">
        <w:rPr>
          <w:rFonts w:ascii="Times New Roman" w:hAnsi="Times New Roman"/>
        </w:rPr>
        <w:t>and D was found in decreasing order 12%, 10%, 6% and</w:t>
      </w:r>
    </w:p>
    <w:p w:rsidR="00F07A18" w:rsidRDefault="00F07A18" w:rsidP="00C51065">
      <w:pPr>
        <w:spacing w:beforeLines="1" w:afterLines="1" w:line="480" w:lineRule="auto"/>
        <w:jc w:val="center"/>
        <w:rPr>
          <w:rFonts w:ascii="Times New Roman" w:hAnsi="Times New Roman"/>
        </w:rPr>
      </w:pPr>
      <w:r>
        <w:rPr>
          <w:rFonts w:ascii="Times New Roman" w:hAnsi="Times New Roman"/>
          <w:noProof/>
          <w:lang w:eastAsia="en-US"/>
        </w:rPr>
        <w:drawing>
          <wp:inline distT="0" distB="0" distL="0" distR="0">
            <wp:extent cx="5965237" cy="777240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ve:AlternateContent>
                    <ve:Choice xmlns:ma="http://schemas.microsoft.com/office/mac/drawingml/2008/main" Requires="ma">
                      <pic:blipFill>
                        <a:blip r:embed="rId11"/>
                        <a:srcRect/>
                        <a:stretch>
                          <a:fillRect/>
                        </a:stretch>
                      </pic:blipFill>
                    </ve:Choice>
                    <ve:Fallback>
                      <pic:blipFill>
                        <a:blip r:embed="rId12"/>
                        <a:srcRect/>
                        <a:stretch>
                          <a:fillRect/>
                        </a:stretch>
                      </pic:blipFill>
                    </ve:Fallback>
                  </ve:AlternateContent>
                  <pic:spPr bwMode="auto">
                    <a:xfrm>
                      <a:off x="0" y="0"/>
                      <a:ext cx="5977708" cy="7788648"/>
                    </a:xfrm>
                    <a:prstGeom prst="rect">
                      <a:avLst/>
                    </a:prstGeom>
                    <a:noFill/>
                    <a:ln w="9525">
                      <a:noFill/>
                      <a:miter lim="800000"/>
                      <a:headEnd/>
                      <a:tailEnd/>
                    </a:ln>
                  </pic:spPr>
                </pic:pic>
              </a:graphicData>
            </a:graphic>
          </wp:inline>
        </w:drawing>
      </w:r>
    </w:p>
    <w:p w:rsidR="007C2A13" w:rsidRDefault="00F07A18" w:rsidP="00976B02">
      <w:pPr>
        <w:spacing w:beforeLines="1" w:afterLines="1" w:line="480" w:lineRule="auto"/>
        <w:jc w:val="both"/>
        <w:rPr>
          <w:rFonts w:ascii="Times New Roman" w:hAnsi="Times New Roman"/>
        </w:rPr>
      </w:pPr>
      <w:r>
        <w:rPr>
          <w:rFonts w:ascii="Times New Roman" w:hAnsi="Times New Roman"/>
        </w:rPr>
        <w:t xml:space="preserve">Figure 6: Phylogenetic tree showing HIV-1 group M diversification to </w:t>
      </w:r>
      <w:r w:rsidR="00C51065">
        <w:rPr>
          <w:rFonts w:ascii="Times New Roman" w:hAnsi="Times New Roman"/>
        </w:rPr>
        <w:t>subtypes A-D, F-H, J and K, inferred from nucleotide sequence alignment of gag, pol and env genes.</w:t>
      </w:r>
    </w:p>
    <w:p w:rsidR="00322A5C" w:rsidRDefault="00322A5C" w:rsidP="00976B02">
      <w:pPr>
        <w:spacing w:beforeLines="1" w:afterLines="1" w:line="480" w:lineRule="auto"/>
        <w:jc w:val="both"/>
        <w:rPr>
          <w:rFonts w:ascii="Times New Roman" w:hAnsi="Times New Roman"/>
        </w:rPr>
      </w:pPr>
    </w:p>
    <w:p w:rsidR="00B63B1E" w:rsidRDefault="00B63B1E" w:rsidP="00976B02">
      <w:pPr>
        <w:spacing w:beforeLines="1" w:afterLines="1" w:line="480" w:lineRule="auto"/>
        <w:jc w:val="both"/>
        <w:rPr>
          <w:rFonts w:ascii="Times New Roman" w:hAnsi="Times New Roman"/>
        </w:rPr>
      </w:pPr>
    </w:p>
    <w:p w:rsidR="00B63B1E" w:rsidRDefault="00B63B1E" w:rsidP="00976B02">
      <w:pPr>
        <w:spacing w:beforeLines="1" w:afterLines="1" w:line="480" w:lineRule="auto"/>
        <w:jc w:val="both"/>
        <w:rPr>
          <w:rFonts w:ascii="Times New Roman" w:hAnsi="Times New Roman"/>
        </w:rPr>
      </w:pPr>
    </w:p>
    <w:p w:rsidR="00322A5C" w:rsidRDefault="00322A5C" w:rsidP="00976B02">
      <w:pPr>
        <w:spacing w:beforeLines="1" w:afterLines="1" w:line="480" w:lineRule="auto"/>
        <w:jc w:val="both"/>
        <w:rPr>
          <w:rFonts w:ascii="Times New Roman" w:hAnsi="Times New Roman"/>
        </w:rPr>
      </w:pPr>
    </w:p>
    <w:p w:rsidR="001044F9" w:rsidRDefault="001044F9" w:rsidP="00976B02">
      <w:pPr>
        <w:spacing w:beforeLines="1" w:afterLines="1" w:line="480" w:lineRule="auto"/>
        <w:jc w:val="both"/>
        <w:rPr>
          <w:rFonts w:ascii="Times New Roman" w:hAnsi="Times New Roman"/>
        </w:rPr>
      </w:pPr>
    </w:p>
    <w:p w:rsidR="001044F9" w:rsidRDefault="001044F9">
      <w:pPr>
        <w:rPr>
          <w:rFonts w:ascii="Times New Roman" w:hAnsi="Times New Roman"/>
        </w:rPr>
      </w:pPr>
      <w:r w:rsidRPr="001044F9">
        <w:rPr>
          <w:rFonts w:ascii="Times New Roman" w:hAnsi="Times New Roman"/>
        </w:rPr>
        <w:drawing>
          <wp:inline distT="0" distB="0" distL="0" distR="0">
            <wp:extent cx="7112000" cy="4114800"/>
            <wp:effectExtent l="25400" t="0" r="0" b="0"/>
            <wp:docPr id="13" name="Picture 8" descr="::Figures_for_thesis:hiv1 group MN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s_for_thesis:hiv1 group MNO.gif"/>
                    <pic:cNvPicPr>
                      <a:picLocks noChangeAspect="1" noChangeArrowheads="1"/>
                    </pic:cNvPicPr>
                  </pic:nvPicPr>
                  <pic:blipFill>
                    <a:blip r:embed="rId13"/>
                    <a:srcRect/>
                    <a:stretch>
                      <a:fillRect/>
                    </a:stretch>
                  </pic:blipFill>
                  <pic:spPr bwMode="auto">
                    <a:xfrm>
                      <a:off x="0" y="0"/>
                      <a:ext cx="7116897" cy="4117633"/>
                    </a:xfrm>
                    <a:prstGeom prst="rect">
                      <a:avLst/>
                    </a:prstGeom>
                    <a:noFill/>
                    <a:ln w="9525">
                      <a:noFill/>
                      <a:miter lim="800000"/>
                      <a:headEnd/>
                      <a:tailEnd/>
                    </a:ln>
                  </pic:spPr>
                </pic:pic>
              </a:graphicData>
            </a:graphic>
          </wp:inline>
        </w:drawing>
      </w:r>
    </w:p>
    <w:p w:rsidR="001044F9" w:rsidRDefault="001044F9">
      <w:pPr>
        <w:rPr>
          <w:rFonts w:ascii="Times New Roman" w:hAnsi="Times New Roman"/>
        </w:rPr>
      </w:pPr>
    </w:p>
    <w:p w:rsidR="00322A5C" w:rsidRDefault="001044F9">
      <w:pPr>
        <w:rPr>
          <w:rFonts w:ascii="Times New Roman" w:hAnsi="Times New Roman"/>
        </w:rPr>
      </w:pPr>
      <w:r>
        <w:rPr>
          <w:rFonts w:ascii="Times New Roman" w:hAnsi="Times New Roman"/>
        </w:rPr>
        <w:t xml:space="preserve">Figure 7: Neighboring joining phylogenetic tree showing HIV-1 group M, N and O. Group M shows distinct nine subtypes A-D, F-H, J, K while no specific subtype is observed in group N and O. Source: Letvin 2006 </w:t>
      </w:r>
    </w:p>
    <w:p w:rsidR="00F24600" w:rsidRDefault="00322A5C" w:rsidP="00322A5C">
      <w:pPr>
        <w:spacing w:line="480" w:lineRule="auto"/>
        <w:jc w:val="both"/>
        <w:rPr>
          <w:rFonts w:ascii="Times New Roman" w:hAnsi="Times New Roman"/>
        </w:rPr>
      </w:pPr>
      <w:r>
        <w:rPr>
          <w:rFonts w:ascii="Times New Roman" w:hAnsi="Times New Roman"/>
        </w:rPr>
        <w:br w:type="page"/>
        <w:t xml:space="preserve"> </w:t>
      </w:r>
      <w:proofErr w:type="gramStart"/>
      <w:r>
        <w:rPr>
          <w:rFonts w:ascii="Times New Roman" w:hAnsi="Times New Roman"/>
        </w:rPr>
        <w:t>3% respectively.</w:t>
      </w:r>
      <w:proofErr w:type="gramEnd"/>
      <w:r>
        <w:rPr>
          <w:rFonts w:ascii="Times New Roman" w:hAnsi="Times New Roman"/>
        </w:rPr>
        <w:t xml:space="preserve"> Subtypes F, H, J and K were found very scarce and on overall, accounts for only 0.94% infections [Hemelaar et al 2006].  Analysis of genetic sequence variation within a subtype and between subtypes showed 15%– 20% and 25% - 35% respectively [Korber et al 2001, Hemelaar et al 2006]. The sequence variation within and between the subtypes displays phenotypes like viral tropism (CCR5 or CXCR4 or dual tropism) [Reeves et al 1999, Taylor et al 2008], differential cellular and antibody response [Barouch 2008], and viral fitness and drug resistance development. The divergence in HIV subtypes is also the major challenge in diagnosis, treatment and antibody based vaccine development [Gaschen et al 2002, Barouch 2008, Lihana et al 2012].</w:t>
      </w:r>
    </w:p>
    <w:p w:rsidR="00322A5C" w:rsidRDefault="00322A5C" w:rsidP="00322A5C">
      <w:pPr>
        <w:spacing w:line="480" w:lineRule="auto"/>
        <w:jc w:val="both"/>
        <w:rPr>
          <w:rFonts w:ascii="Times New Roman" w:hAnsi="Times New Roman"/>
        </w:rPr>
      </w:pPr>
    </w:p>
    <w:p w:rsidR="00322A5C" w:rsidRDefault="00322A5C" w:rsidP="00322A5C">
      <w:pPr>
        <w:spacing w:before="2" w:after="2" w:line="480" w:lineRule="auto"/>
        <w:jc w:val="both"/>
        <w:rPr>
          <w:rFonts w:ascii="Times New Roman" w:hAnsi="Times New Roman"/>
        </w:rPr>
      </w:pPr>
      <w:r>
        <w:rPr>
          <w:rFonts w:ascii="Times New Roman" w:hAnsi="Times New Roman"/>
        </w:rPr>
        <w:t>In correlation to very low prevalence and geographical confinement to Western African, the diversity observed in Group N, O and P is very less. It is still unclear if group O can be sub divided into subtypes [Roques et al 2002, Yamaguchi et al 2002]. Group N as well does not show distinct sub clade within itself (Figure 7).</w:t>
      </w:r>
    </w:p>
    <w:p w:rsidR="00322A5C" w:rsidRDefault="00322A5C">
      <w:pPr>
        <w:rPr>
          <w:rFonts w:ascii="Times New Roman" w:hAnsi="Times New Roman"/>
        </w:rPr>
      </w:pPr>
    </w:p>
    <w:p w:rsidR="00A8397F" w:rsidRDefault="00F6175D" w:rsidP="00B63B1E">
      <w:pPr>
        <w:spacing w:line="480" w:lineRule="auto"/>
        <w:jc w:val="both"/>
        <w:rPr>
          <w:rFonts w:ascii="Times New Roman" w:hAnsi="Times New Roman"/>
        </w:rPr>
      </w:pPr>
      <w:r>
        <w:rPr>
          <w:rFonts w:ascii="Times New Roman" w:hAnsi="Times New Roman"/>
        </w:rPr>
        <w:t>Recombination of genome between different HIV-1 strains is a common event. There are different breakpoints in HIV genome for recombination [McCutchan et al 2002, Archer et al 2008</w:t>
      </w:r>
      <w:r w:rsidR="00B63B1E">
        <w:rPr>
          <w:rFonts w:ascii="Times New Roman" w:hAnsi="Times New Roman"/>
        </w:rPr>
        <w:t>, Kosakovsky Pond et al 2009</w:t>
      </w:r>
      <w:r>
        <w:rPr>
          <w:rFonts w:ascii="Times New Roman" w:hAnsi="Times New Roman"/>
        </w:rPr>
        <w:t>]. When a single immune cell is dual infected by two different strains of HIV, the recombinant forms of HIV can arise. Recombination can occur between</w:t>
      </w:r>
      <w:r w:rsidR="00A8397F">
        <w:rPr>
          <w:rFonts w:ascii="Times New Roman" w:hAnsi="Times New Roman"/>
        </w:rPr>
        <w:t xml:space="preserve"> same subtype and different subtype (inter-subtype) (Table 1)</w:t>
      </w:r>
      <w:r w:rsidR="00234C54">
        <w:rPr>
          <w:rFonts w:ascii="Times New Roman" w:hAnsi="Times New Roman"/>
        </w:rPr>
        <w:t xml:space="preserve"> [Fang et al 2004, Robertson, Hahn and Sharp 1995]</w:t>
      </w:r>
      <w:r w:rsidR="00A8397F">
        <w:rPr>
          <w:rFonts w:ascii="Times New Roman" w:hAnsi="Times New Roman"/>
        </w:rPr>
        <w:t xml:space="preserve">. Different forms of recombinants are circular recombination </w:t>
      </w:r>
      <w:r w:rsidR="00234C54">
        <w:rPr>
          <w:rFonts w:ascii="Times New Roman" w:hAnsi="Times New Roman"/>
        </w:rPr>
        <w:t>forms</w:t>
      </w:r>
      <w:r w:rsidR="00B63B1E">
        <w:rPr>
          <w:rFonts w:ascii="Times New Roman" w:hAnsi="Times New Roman"/>
        </w:rPr>
        <w:t xml:space="preserve"> (CRFs)</w:t>
      </w:r>
      <w:r w:rsidR="00234C54">
        <w:rPr>
          <w:rFonts w:ascii="Times New Roman" w:hAnsi="Times New Roman"/>
        </w:rPr>
        <w:t xml:space="preserve">, unique recombinant form and </w:t>
      </w:r>
      <w:r w:rsidR="00A8397F">
        <w:rPr>
          <w:rFonts w:ascii="Times New Roman" w:hAnsi="Times New Roman"/>
        </w:rPr>
        <w:t xml:space="preserve">inter-subtype recombinant forms </w:t>
      </w:r>
      <w:r w:rsidR="00234C54">
        <w:rPr>
          <w:rFonts w:ascii="Times New Roman" w:hAnsi="Times New Roman"/>
        </w:rPr>
        <w:t>(</w:t>
      </w:r>
      <w:r w:rsidR="00A8397F">
        <w:rPr>
          <w:rFonts w:ascii="Times New Roman" w:hAnsi="Times New Roman"/>
        </w:rPr>
        <w:t>table 1</w:t>
      </w:r>
      <w:r w:rsidR="00234C54">
        <w:rPr>
          <w:rFonts w:ascii="Times New Roman" w:hAnsi="Times New Roman"/>
        </w:rPr>
        <w:t>)</w:t>
      </w:r>
      <w:r w:rsidR="00A8397F">
        <w:rPr>
          <w:rFonts w:ascii="Times New Roman" w:hAnsi="Times New Roman"/>
        </w:rPr>
        <w:t>.</w:t>
      </w:r>
      <w:r w:rsidR="00234C54">
        <w:rPr>
          <w:rFonts w:ascii="Times New Roman" w:hAnsi="Times New Roman"/>
        </w:rPr>
        <w:t xml:space="preserve"> </w:t>
      </w:r>
      <w:r w:rsidR="00B63B1E">
        <w:rPr>
          <w:rFonts w:ascii="Times New Roman" w:hAnsi="Times New Roman"/>
        </w:rPr>
        <w:t xml:space="preserve">CRFs account for about 18% of all HIV infections [Hemelaar et al 2006]. </w:t>
      </w:r>
    </w:p>
    <w:p w:rsidR="00A8397F" w:rsidRDefault="00A8397F" w:rsidP="00B63B1E">
      <w:pPr>
        <w:jc w:val="both"/>
        <w:rPr>
          <w:rFonts w:ascii="Times New Roman" w:hAnsi="Times New Roman"/>
        </w:rPr>
      </w:pPr>
      <w:r>
        <w:rPr>
          <w:rFonts w:ascii="Times New Roman" w:hAnsi="Times New Roman"/>
        </w:rPr>
        <w:br w:type="page"/>
      </w:r>
    </w:p>
    <w:p w:rsidR="00A8397F" w:rsidRDefault="00A8397F">
      <w:pPr>
        <w:rPr>
          <w:rFonts w:ascii="Times New Roman" w:hAnsi="Times New Roman"/>
        </w:rPr>
      </w:pPr>
    </w:p>
    <w:p w:rsidR="00A8397F" w:rsidRDefault="00A8397F">
      <w:pPr>
        <w:rPr>
          <w:rFonts w:ascii="Times New Roman" w:hAnsi="Times New Roman"/>
        </w:rPr>
      </w:pPr>
    </w:p>
    <w:p w:rsidR="00322A5C" w:rsidRDefault="00322A5C">
      <w:pPr>
        <w:rPr>
          <w:rFonts w:ascii="Times New Roman" w:hAnsi="Times New Roman"/>
        </w:rPr>
      </w:pPr>
    </w:p>
    <w:p w:rsidR="00322A5C" w:rsidRDefault="00322A5C">
      <w:pPr>
        <w:rPr>
          <w:rFonts w:ascii="Times New Roman" w:hAnsi="Times New Roman"/>
        </w:rPr>
      </w:pPr>
    </w:p>
    <w:p w:rsidR="00322A5C" w:rsidRDefault="00322A5C">
      <w:pPr>
        <w:rPr>
          <w:rFonts w:ascii="Times New Roman" w:hAnsi="Times New Roman"/>
        </w:rPr>
      </w:pPr>
    </w:p>
    <w:p w:rsidR="00322A5C" w:rsidRDefault="00322A5C">
      <w:pPr>
        <w:rPr>
          <w:rFonts w:ascii="Times New Roman" w:hAnsi="Times New Roman"/>
        </w:rPr>
      </w:pPr>
    </w:p>
    <w:p w:rsidR="00322A5C" w:rsidRDefault="00322A5C">
      <w:pPr>
        <w:rPr>
          <w:rFonts w:ascii="Times New Roman" w:hAnsi="Times New Roman"/>
        </w:rPr>
      </w:pPr>
    </w:p>
    <w:p w:rsidR="00322A5C" w:rsidRDefault="00322A5C">
      <w:pPr>
        <w:rPr>
          <w:rFonts w:ascii="Times New Roman" w:hAnsi="Times New Roman"/>
        </w:rPr>
      </w:pPr>
    </w:p>
    <w:p w:rsidR="00322A5C" w:rsidRDefault="00322A5C" w:rsidP="00322A5C">
      <w:pPr>
        <w:spacing w:beforeLines="1" w:afterLines="1" w:line="480" w:lineRule="auto"/>
        <w:jc w:val="both"/>
        <w:rPr>
          <w:rFonts w:ascii="Times New Roman" w:hAnsi="Times New Roman"/>
        </w:rPr>
      </w:pPr>
    </w:p>
    <w:tbl>
      <w:tblPr>
        <w:tblStyle w:val="TableGrid"/>
        <w:tblW w:w="0" w:type="auto"/>
        <w:jc w:val="center"/>
        <w:tblLook w:val="00BF"/>
      </w:tblPr>
      <w:tblGrid>
        <w:gridCol w:w="3110"/>
        <w:gridCol w:w="3110"/>
        <w:gridCol w:w="3111"/>
      </w:tblGrid>
      <w:tr w:rsidR="00322A5C">
        <w:trPr>
          <w:jc w:val="center"/>
        </w:trPr>
        <w:tc>
          <w:tcPr>
            <w:tcW w:w="3110" w:type="dxa"/>
          </w:tcPr>
          <w:p w:rsidR="00322A5C" w:rsidRDefault="00322A5C" w:rsidP="00B303FF">
            <w:pPr>
              <w:spacing w:beforeLines="1" w:afterLines="1"/>
              <w:jc w:val="both"/>
              <w:rPr>
                <w:rFonts w:ascii="Times New Roman" w:hAnsi="Times New Roman"/>
              </w:rPr>
            </w:pPr>
            <w:r>
              <w:rPr>
                <w:rFonts w:ascii="Times New Roman" w:hAnsi="Times New Roman"/>
              </w:rPr>
              <w:t>Classification</w:t>
            </w:r>
          </w:p>
        </w:tc>
        <w:tc>
          <w:tcPr>
            <w:tcW w:w="3110" w:type="dxa"/>
          </w:tcPr>
          <w:p w:rsidR="00322A5C" w:rsidRDefault="00322A5C" w:rsidP="00B303FF">
            <w:pPr>
              <w:spacing w:beforeLines="1" w:afterLines="1"/>
              <w:jc w:val="both"/>
              <w:rPr>
                <w:rFonts w:ascii="Times New Roman" w:hAnsi="Times New Roman"/>
              </w:rPr>
            </w:pPr>
            <w:r>
              <w:rPr>
                <w:rFonts w:ascii="Times New Roman" w:hAnsi="Times New Roman"/>
              </w:rPr>
              <w:t>Definition</w:t>
            </w:r>
          </w:p>
        </w:tc>
        <w:tc>
          <w:tcPr>
            <w:tcW w:w="3111" w:type="dxa"/>
          </w:tcPr>
          <w:p w:rsidR="00322A5C" w:rsidRDefault="00322A5C" w:rsidP="00B303FF">
            <w:pPr>
              <w:spacing w:beforeLines="1" w:afterLines="1"/>
              <w:jc w:val="both"/>
              <w:rPr>
                <w:rFonts w:ascii="Times New Roman" w:hAnsi="Times New Roman"/>
              </w:rPr>
            </w:pPr>
            <w:r>
              <w:rPr>
                <w:rFonts w:ascii="Times New Roman" w:hAnsi="Times New Roman"/>
              </w:rPr>
              <w:t>Examples</w:t>
            </w:r>
          </w:p>
        </w:tc>
      </w:tr>
      <w:tr w:rsidR="00322A5C">
        <w:trPr>
          <w:jc w:val="center"/>
        </w:trPr>
        <w:tc>
          <w:tcPr>
            <w:tcW w:w="3110" w:type="dxa"/>
          </w:tcPr>
          <w:p w:rsidR="00322A5C" w:rsidRDefault="00322A5C" w:rsidP="00B303FF">
            <w:pPr>
              <w:spacing w:beforeLines="1" w:afterLines="1"/>
              <w:jc w:val="both"/>
              <w:rPr>
                <w:rFonts w:ascii="Times New Roman" w:hAnsi="Times New Roman"/>
              </w:rPr>
            </w:pPr>
            <w:r>
              <w:rPr>
                <w:rFonts w:ascii="Times New Roman" w:hAnsi="Times New Roman"/>
              </w:rPr>
              <w:t>Inter-subtype recombinant forms</w:t>
            </w:r>
          </w:p>
        </w:tc>
        <w:tc>
          <w:tcPr>
            <w:tcW w:w="3110" w:type="dxa"/>
          </w:tcPr>
          <w:p w:rsidR="00322A5C" w:rsidRDefault="00322A5C" w:rsidP="00B303FF">
            <w:pPr>
              <w:spacing w:beforeLines="1" w:afterLines="1"/>
              <w:jc w:val="both"/>
              <w:rPr>
                <w:rFonts w:ascii="Times New Roman" w:hAnsi="Times New Roman"/>
              </w:rPr>
            </w:pPr>
            <w:r>
              <w:rPr>
                <w:rFonts w:ascii="Times New Roman" w:hAnsi="Times New Roman"/>
              </w:rPr>
              <w:t>Mosaic strains with segments from two or more subtypes alternating across the genome</w:t>
            </w:r>
          </w:p>
        </w:tc>
        <w:tc>
          <w:tcPr>
            <w:tcW w:w="3111" w:type="dxa"/>
          </w:tcPr>
          <w:p w:rsidR="00322A5C" w:rsidRDefault="00322A5C" w:rsidP="00B303FF">
            <w:pPr>
              <w:spacing w:beforeLines="1" w:afterLines="1"/>
              <w:jc w:val="both"/>
              <w:rPr>
                <w:rFonts w:ascii="Times New Roman" w:hAnsi="Times New Roman"/>
              </w:rPr>
            </w:pPr>
            <w:r>
              <w:rPr>
                <w:rFonts w:ascii="Times New Roman" w:hAnsi="Times New Roman"/>
              </w:rPr>
              <w:t>Common in mixed subtype epidemics; though to result from infection of a person with more than one HIV-1 subtype</w:t>
            </w:r>
          </w:p>
        </w:tc>
      </w:tr>
      <w:tr w:rsidR="00322A5C">
        <w:trPr>
          <w:jc w:val="center"/>
        </w:trPr>
        <w:tc>
          <w:tcPr>
            <w:tcW w:w="3110" w:type="dxa"/>
          </w:tcPr>
          <w:p w:rsidR="00322A5C" w:rsidRDefault="00322A5C" w:rsidP="00B303FF">
            <w:pPr>
              <w:spacing w:beforeLines="1" w:afterLines="1"/>
              <w:jc w:val="both"/>
              <w:rPr>
                <w:rFonts w:ascii="Times New Roman" w:hAnsi="Times New Roman"/>
              </w:rPr>
            </w:pPr>
            <w:r>
              <w:rPr>
                <w:rFonts w:ascii="Times New Roman" w:hAnsi="Times New Roman"/>
              </w:rPr>
              <w:t>Circulating recombinant forms</w:t>
            </w:r>
          </w:p>
        </w:tc>
        <w:tc>
          <w:tcPr>
            <w:tcW w:w="3110" w:type="dxa"/>
          </w:tcPr>
          <w:p w:rsidR="00322A5C" w:rsidRDefault="00322A5C" w:rsidP="00B303FF">
            <w:pPr>
              <w:spacing w:beforeLines="1" w:afterLines="1"/>
              <w:jc w:val="both"/>
              <w:rPr>
                <w:rFonts w:ascii="Times New Roman" w:hAnsi="Times New Roman"/>
              </w:rPr>
            </w:pPr>
            <w:r>
              <w:rPr>
                <w:rFonts w:ascii="Times New Roman" w:hAnsi="Times New Roman"/>
              </w:rPr>
              <w:t>Specific recombinant forms that are spreading in a population; new forms are defined when three people without direct epidemiologic linkage are found to be infected; the assigned name reflects sequence of discovery and subtype composition, with ‘cpx’ indicating forms containing three or more subtypes</w:t>
            </w:r>
          </w:p>
        </w:tc>
        <w:tc>
          <w:tcPr>
            <w:tcW w:w="3111" w:type="dxa"/>
          </w:tcPr>
          <w:p w:rsidR="00322A5C" w:rsidRDefault="00322A5C" w:rsidP="00B303FF">
            <w:pPr>
              <w:spacing w:beforeLines="1" w:afterLines="1"/>
              <w:jc w:val="both"/>
              <w:rPr>
                <w:rFonts w:ascii="Times New Roman" w:hAnsi="Times New Roman"/>
              </w:rPr>
            </w:pPr>
            <w:r>
              <w:rPr>
                <w:rFonts w:ascii="Times New Roman" w:hAnsi="Times New Roman"/>
              </w:rPr>
              <w:t>Currently, 43 forms are described; CRF01_AE and CR02_AG are found principally in Southeast Asia and West Africa, respectively; others have more limited distributions</w:t>
            </w:r>
          </w:p>
        </w:tc>
      </w:tr>
      <w:tr w:rsidR="00322A5C">
        <w:trPr>
          <w:jc w:val="center"/>
        </w:trPr>
        <w:tc>
          <w:tcPr>
            <w:tcW w:w="3110" w:type="dxa"/>
          </w:tcPr>
          <w:p w:rsidR="00322A5C" w:rsidRDefault="00322A5C" w:rsidP="00B303FF">
            <w:pPr>
              <w:spacing w:beforeLines="1" w:afterLines="1"/>
              <w:jc w:val="both"/>
              <w:rPr>
                <w:rFonts w:ascii="Times New Roman" w:hAnsi="Times New Roman"/>
              </w:rPr>
            </w:pPr>
            <w:r>
              <w:rPr>
                <w:rFonts w:ascii="Times New Roman" w:hAnsi="Times New Roman"/>
              </w:rPr>
              <w:t>Unique recombinant forms</w:t>
            </w:r>
          </w:p>
        </w:tc>
        <w:tc>
          <w:tcPr>
            <w:tcW w:w="3110" w:type="dxa"/>
          </w:tcPr>
          <w:p w:rsidR="00322A5C" w:rsidRDefault="00322A5C" w:rsidP="00B303FF">
            <w:pPr>
              <w:spacing w:beforeLines="1" w:afterLines="1"/>
              <w:jc w:val="both"/>
              <w:rPr>
                <w:rFonts w:ascii="Times New Roman" w:hAnsi="Times New Roman"/>
              </w:rPr>
            </w:pPr>
            <w:r>
              <w:rPr>
                <w:rFonts w:ascii="Times New Roman" w:hAnsi="Times New Roman"/>
              </w:rPr>
              <w:t>Inter-subtype recombinant forms recovered from only a single person</w:t>
            </w:r>
          </w:p>
        </w:tc>
        <w:tc>
          <w:tcPr>
            <w:tcW w:w="3111" w:type="dxa"/>
          </w:tcPr>
          <w:p w:rsidR="00322A5C" w:rsidRDefault="00322A5C" w:rsidP="00B303FF">
            <w:pPr>
              <w:spacing w:beforeLines="1" w:afterLines="1"/>
              <w:jc w:val="both"/>
              <w:rPr>
                <w:rFonts w:ascii="Times New Roman" w:hAnsi="Times New Roman"/>
              </w:rPr>
            </w:pPr>
            <w:r>
              <w:rPr>
                <w:rFonts w:ascii="Times New Roman" w:hAnsi="Times New Roman"/>
              </w:rPr>
              <w:t>Hundreds of forms have been described on the basis of partial or complete genome sequences; their potential for epidemics spread is unknown</w:t>
            </w:r>
          </w:p>
        </w:tc>
      </w:tr>
    </w:tbl>
    <w:p w:rsidR="00322A5C" w:rsidRDefault="00322A5C">
      <w:pPr>
        <w:rPr>
          <w:rFonts w:ascii="Times New Roman" w:hAnsi="Times New Roman"/>
        </w:rPr>
      </w:pPr>
    </w:p>
    <w:p w:rsidR="00322A5C" w:rsidRDefault="00322A5C" w:rsidP="00322A5C">
      <w:pPr>
        <w:spacing w:beforeLines="1" w:afterLines="1" w:line="480" w:lineRule="auto"/>
        <w:jc w:val="both"/>
        <w:rPr>
          <w:rFonts w:ascii="Times New Roman" w:hAnsi="Times New Roman"/>
        </w:rPr>
      </w:pPr>
      <w:r>
        <w:rPr>
          <w:rFonts w:ascii="Times New Roman" w:hAnsi="Times New Roman"/>
        </w:rPr>
        <w:t>Table 1: Phylogenetic classification of HIV-1. Source: Taylor et al 2008</w:t>
      </w:r>
    </w:p>
    <w:p w:rsidR="00983C8C" w:rsidRDefault="00322A5C" w:rsidP="00F24600">
      <w:pPr>
        <w:rPr>
          <w:rFonts w:ascii="Times New Roman" w:hAnsi="Times New Roman"/>
        </w:rPr>
      </w:pPr>
      <w:r>
        <w:rPr>
          <w:rFonts w:ascii="Times New Roman" w:hAnsi="Times New Roman"/>
        </w:rPr>
        <w:br w:type="page"/>
      </w:r>
    </w:p>
    <w:p w:rsidR="00843678" w:rsidRDefault="00633DD1" w:rsidP="00414D34">
      <w:pPr>
        <w:pStyle w:val="Heading3"/>
        <w:spacing w:line="480" w:lineRule="auto"/>
        <w:jc w:val="both"/>
      </w:pPr>
      <w:r>
        <w:t>HIV treatment</w:t>
      </w:r>
    </w:p>
    <w:p w:rsidR="00E65147" w:rsidRDefault="00D74585" w:rsidP="00414D34">
      <w:pPr>
        <w:spacing w:line="480" w:lineRule="auto"/>
        <w:jc w:val="both"/>
      </w:pPr>
      <w:r>
        <w:t xml:space="preserve">HIV infection can be confirmed using </w:t>
      </w:r>
      <w:r w:rsidR="00875799">
        <w:t>a</w:t>
      </w:r>
      <w:r>
        <w:t xml:space="preserve"> serological assay</w:t>
      </w:r>
      <w:r w:rsidR="004A6AA4">
        <w:t>s or antigen-antibody assays [Laperche et al 2012, Rosenberg et al 2012,</w:t>
      </w:r>
      <w:r w:rsidR="009D7AD0">
        <w:t xml:space="preserve"> Workman et al 2009, </w:t>
      </w:r>
      <w:r w:rsidR="00741F93">
        <w:t xml:space="preserve">Schupbach et al 2006, Fox et al 2011, </w:t>
      </w:r>
      <w:r w:rsidR="009746FD">
        <w:t>Fiscus et al 2007, Pilcher et al 2005</w:t>
      </w:r>
      <w:r w:rsidR="004A6AA4">
        <w:t xml:space="preserve">]. </w:t>
      </w:r>
      <w:r>
        <w:t>Upon HIV infection, the virus replicates very quick, destroying the host immune cells; and the patient has to undergo HIV treatment with the only available method, which is anti retroviral therapy (ART)</w:t>
      </w:r>
      <w:r w:rsidR="009746FD">
        <w:t xml:space="preserve"> [Gilks et al 2006]</w:t>
      </w:r>
      <w:r>
        <w:t>.</w:t>
      </w:r>
    </w:p>
    <w:p w:rsidR="00E65147" w:rsidRDefault="00E65147" w:rsidP="00414D34">
      <w:pPr>
        <w:spacing w:line="480" w:lineRule="auto"/>
        <w:jc w:val="both"/>
      </w:pPr>
    </w:p>
    <w:p w:rsidR="00047B55" w:rsidRDefault="00E65147" w:rsidP="002D7769">
      <w:pPr>
        <w:spacing w:line="480" w:lineRule="auto"/>
        <w:jc w:val="both"/>
      </w:pPr>
      <w:r>
        <w:t>The decision to start ART should depend on clinical, immunological and viral assessment of HIV in adults and adolescents [Gilks et al 2006].</w:t>
      </w:r>
      <w:r w:rsidR="00F62FEC">
        <w:t xml:space="preserve"> </w:t>
      </w:r>
      <w:r w:rsidR="00047B55">
        <w:t>Different parameters are checked to decide the ART treatment of a patient: CD4 cell count, pregnancy, co-infections</w:t>
      </w:r>
      <w:r w:rsidR="00D45C64">
        <w:t xml:space="preserve"> with other viruses (HBV, HCV) and bacteria (TB)</w:t>
      </w:r>
      <w:r w:rsidR="00047B55">
        <w:t xml:space="preserve">, plasma HIV RNA level, body weight etc. </w:t>
      </w:r>
      <w:r w:rsidR="00D45C64">
        <w:t xml:space="preserve">However, International AIDS Society-USA recommends ART initiation regardless of CD4 count, in resource limited settings without readily access to proper clinical facilities [Thomson et al 2010]. </w:t>
      </w:r>
      <w:r w:rsidR="00FA0582">
        <w:t>The scale-up of ART program in the past decade has emerged drug resistant HIV virus</w:t>
      </w:r>
      <w:r w:rsidR="002C6BAA">
        <w:t xml:space="preserve"> [Boden et al 1999]</w:t>
      </w:r>
      <w:r w:rsidR="00FA0582">
        <w:t xml:space="preserve"> circulating in the human population. The test for drug resistant HIV needs to be prioritized for the selection of drug regiment in ART [</w:t>
      </w:r>
      <w:r w:rsidR="005D15BC">
        <w:t>Hirsch et al 2000, Grant et al 2002, Hirsch et al 2003</w:t>
      </w:r>
      <w:r w:rsidR="007850FE">
        <w:t>, Bansi et al 2010]</w:t>
      </w:r>
      <w:r w:rsidR="00FA0582">
        <w:t xml:space="preserve">. </w:t>
      </w:r>
      <w:r w:rsidR="00D45C64">
        <w:t>A person starting ART must consider important factors like adherence to the therapy</w:t>
      </w:r>
      <w:r w:rsidR="007850FE">
        <w:t xml:space="preserve"> for life long</w:t>
      </w:r>
      <w:r w:rsidR="00D45C64">
        <w:t xml:space="preserve">, toxicity, </w:t>
      </w:r>
      <w:r w:rsidR="007850FE">
        <w:t xml:space="preserve">emergence of </w:t>
      </w:r>
      <w:r w:rsidR="00D45C64">
        <w:t>HIV drug resistance</w:t>
      </w:r>
      <w:r w:rsidR="007850FE">
        <w:t xml:space="preserve"> and subsequent change of drug regimen</w:t>
      </w:r>
      <w:r w:rsidR="00D45C64">
        <w:t xml:space="preserve">, drug interactions, the risk of viral transmission to uninfected healthy people etc [Thompson et al 2010]. </w:t>
      </w:r>
    </w:p>
    <w:p w:rsidR="00047B55" w:rsidRDefault="00047B55" w:rsidP="00414D34">
      <w:pPr>
        <w:spacing w:line="480" w:lineRule="auto"/>
        <w:jc w:val="both"/>
      </w:pPr>
    </w:p>
    <w:p w:rsidR="00B125E9" w:rsidRDefault="00042A21" w:rsidP="00414D34">
      <w:pPr>
        <w:spacing w:line="480" w:lineRule="auto"/>
        <w:jc w:val="both"/>
      </w:pPr>
      <w:r>
        <w:t xml:space="preserve">The initial ART drug regimen (first line therapy) </w:t>
      </w:r>
      <w:r w:rsidR="00B125E9">
        <w:t>has a combination of two Nonnucleoside Reverse Transcriptase Inhibitors (NRTIs) and one Nucleoside and Nucleotide Reverse Transcriptase Inhibitors (NNRTIs). Upon first line ART drug failure, second line ART is recommended, which consists of change in a drug from NRTIs class and addition of a drug from Protease Inhibitor drug class.</w:t>
      </w:r>
    </w:p>
    <w:p w:rsidR="00B125E9" w:rsidRDefault="00B125E9" w:rsidP="00414D34">
      <w:pPr>
        <w:spacing w:line="480" w:lineRule="auto"/>
        <w:jc w:val="both"/>
      </w:pPr>
    </w:p>
    <w:p w:rsidR="00B125E9" w:rsidRPr="00B125E9" w:rsidRDefault="00ED750A" w:rsidP="00414D34">
      <w:pPr>
        <w:spacing w:line="480" w:lineRule="auto"/>
        <w:jc w:val="both"/>
        <w:rPr>
          <w:b/>
        </w:rPr>
      </w:pPr>
      <w:r>
        <w:rPr>
          <w:b/>
        </w:rPr>
        <w:t>Nucleotide and Nucleos</w:t>
      </w:r>
      <w:r w:rsidR="00B125E9" w:rsidRPr="00B125E9">
        <w:rPr>
          <w:b/>
        </w:rPr>
        <w:t>ide Reverse Transcriptase Inhibitors (NNRTIs)</w:t>
      </w:r>
    </w:p>
    <w:p w:rsidR="00B125E9" w:rsidRDefault="00B125E9" w:rsidP="00414D34">
      <w:pPr>
        <w:spacing w:line="480" w:lineRule="auto"/>
        <w:jc w:val="both"/>
      </w:pPr>
    </w:p>
    <w:p w:rsidR="000F574D" w:rsidRDefault="00B57897" w:rsidP="00414D34">
      <w:pPr>
        <w:spacing w:line="480" w:lineRule="auto"/>
        <w:jc w:val="both"/>
      </w:pPr>
      <w:r>
        <w:t xml:space="preserve">NNRTIs are highly HIV-1 reverse transcriptase selective drug, and ineffective against HIV-2 reverse transcriptase. </w:t>
      </w:r>
      <w:r w:rsidR="0064771F">
        <w:t>Three-dimensional structural information</w:t>
      </w:r>
      <w:r w:rsidR="00ED750A">
        <w:t xml:space="preserve"> of reverse transcriptase</w:t>
      </w:r>
      <w:r w:rsidR="0064771F">
        <w:t xml:space="preserve"> is the center for the development of NNRTIs drugs [Ren et al 1995, Sarafianos et al 2009]. </w:t>
      </w:r>
      <w:r>
        <w:t>The</w:t>
      </w:r>
      <w:r w:rsidR="00E30CD1">
        <w:t xml:space="preserve"> drugs in this class</w:t>
      </w:r>
      <w:r w:rsidR="00ED750A">
        <w:t xml:space="preserve">, bind at an allosteric site 10 </w:t>
      </w:r>
      <w:hyperlink r:id="rId14" w:history="1">
        <w:r w:rsidR="00ED750A" w:rsidRPr="00ED750A">
          <w:rPr>
            <w:rStyle w:val="Hyperlink"/>
            <w:color w:val="auto"/>
            <w:u w:val="none"/>
          </w:rPr>
          <w:t>Å</w:t>
        </w:r>
      </w:hyperlink>
      <w:r w:rsidR="00E30CD1">
        <w:t xml:space="preserve"> from polymerase active site of the</w:t>
      </w:r>
      <w:r>
        <w:t xml:space="preserve"> HIV-1 reverse transcriptase</w:t>
      </w:r>
      <w:r w:rsidR="00E30CD1">
        <w:t xml:space="preserve"> [Kohlstaedt et al 1992</w:t>
      </w:r>
      <w:r w:rsidR="00201F6E">
        <w:t>, Esnouf et al 1995, Ding et al 1995</w:t>
      </w:r>
      <w:r w:rsidR="00E30CD1">
        <w:t>]</w:t>
      </w:r>
      <w:r>
        <w:t>, close to substr</w:t>
      </w:r>
      <w:r w:rsidR="00194F9B">
        <w:t xml:space="preserve">ate-binding site. The binding induces </w:t>
      </w:r>
      <w:r w:rsidR="008868EC">
        <w:t>conformational</w:t>
      </w:r>
      <w:r w:rsidR="00194F9B">
        <w:t xml:space="preserve"> change in the enzyme, which </w:t>
      </w:r>
      <w:r w:rsidR="001E3E57">
        <w:t>distorts the catalytic aspartate triad and inhibits the</w:t>
      </w:r>
      <w:r w:rsidR="00194F9B">
        <w:t xml:space="preserve"> function of the enzyme</w:t>
      </w:r>
      <w:r w:rsidR="001E3E57">
        <w:t xml:space="preserve"> to convert RNA to cDNA</w:t>
      </w:r>
      <w:r w:rsidR="00194F9B">
        <w:t xml:space="preserve">. </w:t>
      </w:r>
      <w:proofErr w:type="gramStart"/>
      <w:r w:rsidR="00194F9B">
        <w:t>[</w:t>
      </w:r>
      <w:r w:rsidR="001E3E57">
        <w:t xml:space="preserve">Esnouf et al 1995, </w:t>
      </w:r>
      <w:r w:rsidR="00194F9B">
        <w:t>Balzarini 2004]</w:t>
      </w:r>
      <w:r w:rsidR="00600341">
        <w:t>.</w:t>
      </w:r>
      <w:proofErr w:type="gramEnd"/>
      <w:r w:rsidR="00600341">
        <w:t xml:space="preserve"> NNRTIs drug are administered along with other drugs in ART at the concentration lower than required to affect human cells [De Clercq 1996]</w:t>
      </w:r>
      <w:r w:rsidR="00C43A95">
        <w:t xml:space="preserve"> leading to non-toxicity</w:t>
      </w:r>
      <w:r w:rsidR="00600341">
        <w:t xml:space="preserve">. </w:t>
      </w:r>
      <w:r w:rsidR="00C43A95">
        <w:t xml:space="preserve">NNRTIs drugs </w:t>
      </w:r>
      <w:r w:rsidR="001B06E5">
        <w:t>from first generation have</w:t>
      </w:r>
      <w:r w:rsidR="00063CA9">
        <w:t xml:space="preserve"> inherent disadvantageous characteristics </w:t>
      </w:r>
      <w:r w:rsidR="001B06E5">
        <w:t xml:space="preserve">like cross-resistance and </w:t>
      </w:r>
      <w:r w:rsidR="00C43A95">
        <w:t>low genetic barrier</w:t>
      </w:r>
      <w:r w:rsidR="001B06E5">
        <w:t xml:space="preserve"> [Adams et al2010] </w:t>
      </w:r>
      <w:r w:rsidR="00C43A95">
        <w:t xml:space="preserve">as they easily select for mutant viral strain with several degrees of drug resistance [Balzarini 2004]. Low genetic barrier indicates that the virus with one or two mutations can easily escape the drug. High genetic barrier indicates many mutations are required for the virus to escape the drug. Nevirapine and delavirdine are first generation NNRTIs drugs that easily loose their inhibitory potential against mutant viral strains. </w:t>
      </w:r>
      <w:r w:rsidR="001B06E5">
        <w:t xml:space="preserve">This has limited the use of first generation NNRTIs in the future. </w:t>
      </w:r>
      <w:r w:rsidR="00063CA9">
        <w:t xml:space="preserve">Etravirine [MInuto and Haubrich 2009], </w:t>
      </w:r>
      <w:r w:rsidR="00C43A95">
        <w:t>Efavirenz</w:t>
      </w:r>
      <w:r w:rsidR="00E30CD1">
        <w:t xml:space="preserve"> [Ren et al 2000]</w:t>
      </w:r>
      <w:r w:rsidR="00C43A95">
        <w:t xml:space="preserve">, capravirine </w:t>
      </w:r>
      <w:r w:rsidR="001E3E57">
        <w:t xml:space="preserve">[Gewurz et al 2004] </w:t>
      </w:r>
      <w:r w:rsidR="00C43A95">
        <w:t xml:space="preserve">and dapivirine </w:t>
      </w:r>
      <w:r w:rsidR="00E47194">
        <w:t xml:space="preserve"> [Fletcher et al 2009] </w:t>
      </w:r>
      <w:r w:rsidR="00C43A95">
        <w:t xml:space="preserve">are second generation NNRTIs with higher genetic barrier and </w:t>
      </w:r>
      <w:proofErr w:type="gramStart"/>
      <w:r w:rsidR="00C43A95">
        <w:t>requires</w:t>
      </w:r>
      <w:proofErr w:type="gramEnd"/>
      <w:r w:rsidR="00C43A95">
        <w:t xml:space="preserve"> a markedly longer time period to obta</w:t>
      </w:r>
      <w:r w:rsidR="001B06E5">
        <w:t>in significant resistance [</w:t>
      </w:r>
      <w:r w:rsidR="001970B6">
        <w:t>Ghosn et al 2009</w:t>
      </w:r>
      <w:r w:rsidR="001B06E5">
        <w:t>Adams et al 2010].</w:t>
      </w:r>
    </w:p>
    <w:p w:rsidR="000F574D" w:rsidRDefault="000F574D" w:rsidP="00414D34">
      <w:pPr>
        <w:spacing w:line="480" w:lineRule="auto"/>
        <w:jc w:val="both"/>
      </w:pPr>
    </w:p>
    <w:p w:rsidR="00E47194" w:rsidRDefault="00E47194" w:rsidP="00414D34">
      <w:pPr>
        <w:spacing w:line="480" w:lineRule="auto"/>
        <w:jc w:val="both"/>
      </w:pPr>
    </w:p>
    <w:p w:rsidR="000F574D" w:rsidRDefault="000F574D" w:rsidP="000F574D">
      <w:r>
        <w:rPr>
          <w:noProof/>
          <w:lang w:eastAsia="en-US"/>
        </w:rPr>
        <w:drawing>
          <wp:inline distT="0" distB="0" distL="0" distR="0">
            <wp:extent cx="5243170" cy="4220870"/>
            <wp:effectExtent l="25400" t="0" r="0" b="0"/>
            <wp:docPr id="38" name="Picture 37" descr="NNR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RTIs.jpg"/>
                    <pic:cNvPicPr/>
                  </pic:nvPicPr>
                  <pic:blipFill>
                    <a:blip r:embed="rId15"/>
                    <a:stretch>
                      <a:fillRect/>
                    </a:stretch>
                  </pic:blipFill>
                  <pic:spPr>
                    <a:xfrm>
                      <a:off x="0" y="0"/>
                      <a:ext cx="5243170" cy="4220870"/>
                    </a:xfrm>
                    <a:prstGeom prst="rect">
                      <a:avLst/>
                    </a:prstGeom>
                  </pic:spPr>
                </pic:pic>
              </a:graphicData>
            </a:graphic>
          </wp:inline>
        </w:drawing>
      </w:r>
    </w:p>
    <w:p w:rsidR="000F574D" w:rsidRDefault="000F574D" w:rsidP="000F574D"/>
    <w:p w:rsidR="000F574D" w:rsidRPr="000F574D" w:rsidRDefault="000F574D" w:rsidP="000F574D">
      <w:pPr>
        <w:rPr>
          <w:rFonts w:ascii="Times" w:hAnsi="Times"/>
          <w:sz w:val="20"/>
          <w:szCs w:val="20"/>
        </w:rPr>
      </w:pPr>
      <w:r>
        <w:t xml:space="preserve">Figure: </w:t>
      </w:r>
      <w:r w:rsidR="000311A2">
        <w:t xml:space="preserve">Chemical structures of NNRTI molecules. Source: </w:t>
      </w:r>
      <w:r w:rsidRPr="000F574D">
        <w:rPr>
          <w:rFonts w:ascii="Times" w:hAnsi="Times"/>
          <w:sz w:val="20"/>
          <w:szCs w:val="20"/>
        </w:rPr>
        <w:t xml:space="preserve">Sarafianos, Stefan G., Bruno Marchand, Kalyan Das, Daniel M. Himmel, Michael A. Parniak, Stephen H. Hughes, and Eddy Arnold. “Structure and Function of HIV-1 Reverse Transcriptase: Molecular Mechanisms of Polymerization and Inhibition.” </w:t>
      </w:r>
      <w:r w:rsidRPr="000F574D">
        <w:rPr>
          <w:rFonts w:ascii="Times" w:hAnsi="Times"/>
          <w:i/>
          <w:sz w:val="20"/>
          <w:szCs w:val="20"/>
        </w:rPr>
        <w:t>Journal of Molecular Biology</w:t>
      </w:r>
      <w:r w:rsidRPr="000F574D">
        <w:rPr>
          <w:rFonts w:ascii="Times" w:hAnsi="Times"/>
          <w:sz w:val="20"/>
          <w:szCs w:val="20"/>
        </w:rPr>
        <w:t xml:space="preserve"> 385, no. 3 (January 23, 2009): 693–713. </w:t>
      </w:r>
      <w:proofErr w:type="gramStart"/>
      <w:r w:rsidRPr="000F574D">
        <w:rPr>
          <w:rFonts w:ascii="Times" w:hAnsi="Times"/>
          <w:sz w:val="20"/>
          <w:szCs w:val="20"/>
        </w:rPr>
        <w:t>doi:10.1016</w:t>
      </w:r>
      <w:proofErr w:type="gramEnd"/>
      <w:r w:rsidRPr="000F574D">
        <w:rPr>
          <w:rFonts w:ascii="Times" w:hAnsi="Times"/>
          <w:sz w:val="20"/>
          <w:szCs w:val="20"/>
        </w:rPr>
        <w:t>/j.jmb.2008.10.071.</w:t>
      </w:r>
    </w:p>
    <w:p w:rsidR="00E47194" w:rsidRDefault="00E47194" w:rsidP="00414D34">
      <w:pPr>
        <w:spacing w:line="480" w:lineRule="auto"/>
        <w:jc w:val="both"/>
      </w:pPr>
    </w:p>
    <w:p w:rsidR="00047B55" w:rsidRPr="00E47194" w:rsidRDefault="00E47194" w:rsidP="00414D34">
      <w:pPr>
        <w:spacing w:line="480" w:lineRule="auto"/>
        <w:jc w:val="both"/>
        <w:rPr>
          <w:b/>
        </w:rPr>
      </w:pPr>
      <w:r w:rsidRPr="00E47194">
        <w:rPr>
          <w:b/>
        </w:rPr>
        <w:t>Nonnucleoside Reverse Transcriptase Inhibitors</w:t>
      </w:r>
      <w:r w:rsidR="00726041">
        <w:rPr>
          <w:b/>
        </w:rPr>
        <w:t xml:space="preserve"> (NRTIs)</w:t>
      </w:r>
    </w:p>
    <w:p w:rsidR="0064771F" w:rsidRDefault="0064771F" w:rsidP="00414D34">
      <w:pPr>
        <w:spacing w:line="480" w:lineRule="auto"/>
        <w:jc w:val="both"/>
      </w:pPr>
    </w:p>
    <w:p w:rsidR="000311A2" w:rsidRDefault="0064771F" w:rsidP="00414D34">
      <w:pPr>
        <w:spacing w:line="480" w:lineRule="auto"/>
        <w:jc w:val="both"/>
      </w:pPr>
      <w:r>
        <w:t>Reverse Transcriptase is the major target</w:t>
      </w:r>
      <w:r w:rsidR="001D1E15">
        <w:t xml:space="preserve"> enzyme</w:t>
      </w:r>
      <w:r>
        <w:t xml:space="preserve"> for the development of anti-AIDS drugs [Sarafianos et al 2004].</w:t>
      </w:r>
      <w:r w:rsidR="001D1E15">
        <w:t xml:space="preserve"> The enzyme produces cDNA from the viral template RNA. </w:t>
      </w:r>
      <w:r w:rsidR="005A6352">
        <w:t>Nucleoside Reverse Transcriptase Inhibitors (NRTIs</w:t>
      </w:r>
      <w:r w:rsidR="003440C8">
        <w:t>) are analogs of normal nucleotides but without 3’hydroxyl group. The drug is taken as unphosphorylated form, which cytokinases phosphorylates to form 5’ triophosphates [</w:t>
      </w:r>
      <w:r w:rsidR="00A237AC">
        <w:t>De Clarcq 2002, Ilina and Parniak 2008</w:t>
      </w:r>
      <w:r w:rsidR="003440C8">
        <w:t xml:space="preserve">]. It </w:t>
      </w:r>
      <w:r w:rsidR="005A6352">
        <w:t xml:space="preserve">leads to incomplete termination of cDNA synthesis and are the major anti retroviral drugs </w:t>
      </w:r>
      <w:r w:rsidR="00840A20">
        <w:t xml:space="preserve">in ART regimen </w:t>
      </w:r>
      <w:r w:rsidR="005A6352">
        <w:t>available</w:t>
      </w:r>
      <w:r w:rsidR="00840A20">
        <w:t xml:space="preserve"> in clinics. </w:t>
      </w:r>
      <w:r w:rsidR="005A6352">
        <w:t xml:space="preserve"> </w:t>
      </w:r>
      <w:r w:rsidR="00E53F14">
        <w:t>Reverse transcriptase possesses two characteristics</w:t>
      </w:r>
      <w:r w:rsidR="00726041">
        <w:t xml:space="preserve"> that provide resistance to NRTIs</w:t>
      </w:r>
      <w:r w:rsidR="00E53F14">
        <w:t>: hydrolytic excision of nucleotide (primer-unblocking) blocking DNA synthesis (Arion et al 1998, Meyer et al 1999) and</w:t>
      </w:r>
      <w:r w:rsidR="00824602">
        <w:t xml:space="preserve"> </w:t>
      </w:r>
      <w:r w:rsidR="00283676">
        <w:t xml:space="preserve">dynamic copy choice that </w:t>
      </w:r>
      <w:r w:rsidR="005A6352">
        <w:t>is switching</w:t>
      </w:r>
      <w:r w:rsidR="00283676">
        <w:t xml:space="preserve"> of the </w:t>
      </w:r>
      <w:r w:rsidR="002715EF">
        <w:t>template RNA [Svarovskaia et al 200, Nikolenko et al 2004]</w:t>
      </w:r>
      <w:r w:rsidR="001E7867">
        <w:t xml:space="preserve"> while generating</w:t>
      </w:r>
      <w:r w:rsidR="00283676">
        <w:t xml:space="preserve"> cDNA</w:t>
      </w:r>
      <w:r w:rsidR="002715EF">
        <w:t>. There exists equilibrium between the rates of DNA synthesis and RNA degradation, which determines the template switching.</w:t>
      </w:r>
      <w:r w:rsidR="00BB3EB7">
        <w:t xml:space="preserve"> The presence of NRTIs drugs terminates the DNA synthesis chain, breaking the equilibrium and increasing template switching. </w:t>
      </w:r>
      <w:r w:rsidR="00A150F6">
        <w:t xml:space="preserve">RNaseH degrades the viral RNA once the DNA synthesis stops; this leads to </w:t>
      </w:r>
      <w:r w:rsidR="008868EC">
        <w:t xml:space="preserve">dissociation of </w:t>
      </w:r>
      <w:r w:rsidR="00A150F6">
        <w:t xml:space="preserve">template </w:t>
      </w:r>
      <w:r w:rsidR="008868EC">
        <w:t xml:space="preserve">RNA </w:t>
      </w:r>
      <w:r w:rsidR="00A150F6">
        <w:t xml:space="preserve">and synthesized strand, terminating HIV-1 replication [Nikolenko et al 2004].  Researchers [Nikolenko et al 2004] postulated that reverse transcriptase has property to excise an incorporated </w:t>
      </w:r>
      <w:r w:rsidR="00B2254F">
        <w:t>NRTI and</w:t>
      </w:r>
      <w:r w:rsidR="00A150F6">
        <w:t xml:space="preserve"> resume the DNA synthesis and subsequent RNA degradation by RNaseH.</w:t>
      </w:r>
      <w:r w:rsidR="00B2254F">
        <w:t xml:space="preserve"> For e.g. </w:t>
      </w:r>
      <w:r w:rsidR="00283676">
        <w:t xml:space="preserve">NRTI drug </w:t>
      </w:r>
      <w:r w:rsidR="005A6352">
        <w:t>3′-azido-3′-deoxythymidine (AZT)</w:t>
      </w:r>
      <w:r w:rsidR="00B2254F">
        <w:t xml:space="preserve"> related mutation in reverse transcriptase increases the rate of AZT excision allowing the continuation of DNA synthesis and RNA degradation at the end.</w:t>
      </w:r>
      <w:r w:rsidR="0076314D">
        <w:t xml:space="preserve"> Mutation in RNaseH leads to delay in RNA degradation and reverse transcriptase gets more time to excise the incorporated NRTI and resume DNA synthesis. Mutation in RNaseH gives the virus </w:t>
      </w:r>
      <w:r w:rsidR="005A6352">
        <w:t>resistance to AZT and Stavudine/</w:t>
      </w:r>
      <w:r w:rsidR="005A6352" w:rsidRPr="005A6352">
        <w:t xml:space="preserve"> </w:t>
      </w:r>
      <w:r w:rsidR="005A6352">
        <w:t>2,3-didehydro-2</w:t>
      </w:r>
      <w:proofErr w:type="gramStart"/>
      <w:r w:rsidR="005A6352">
        <w:t>,3</w:t>
      </w:r>
      <w:proofErr w:type="gramEnd"/>
      <w:r w:rsidR="005A6352">
        <w:t>-dideoxythymidine</w:t>
      </w:r>
      <w:r w:rsidR="003440C8">
        <w:t>(d4T) drugs but  not to EFV and 3TC [Nikolenko et al 2004].</w:t>
      </w:r>
    </w:p>
    <w:p w:rsidR="00047B55" w:rsidRDefault="000311A2" w:rsidP="00414D34">
      <w:pPr>
        <w:spacing w:line="480" w:lineRule="auto"/>
        <w:jc w:val="both"/>
      </w:pPr>
      <w:r>
        <w:rPr>
          <w:noProof/>
          <w:lang w:eastAsia="en-US"/>
        </w:rPr>
        <w:drawing>
          <wp:inline distT="0" distB="0" distL="0" distR="0">
            <wp:extent cx="4696358" cy="3498494"/>
            <wp:effectExtent l="25400" t="0" r="2642" b="0"/>
            <wp:docPr id="39" name="Picture 38" descr="NR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TIs.jpg"/>
                    <pic:cNvPicPr/>
                  </pic:nvPicPr>
                  <pic:blipFill>
                    <a:blip r:embed="rId16"/>
                    <a:stretch>
                      <a:fillRect/>
                    </a:stretch>
                  </pic:blipFill>
                  <pic:spPr>
                    <a:xfrm>
                      <a:off x="0" y="0"/>
                      <a:ext cx="4696358" cy="3498494"/>
                    </a:xfrm>
                    <a:prstGeom prst="rect">
                      <a:avLst/>
                    </a:prstGeom>
                  </pic:spPr>
                </pic:pic>
              </a:graphicData>
            </a:graphic>
          </wp:inline>
        </w:drawing>
      </w:r>
    </w:p>
    <w:p w:rsidR="000311A2" w:rsidRDefault="000311A2" w:rsidP="00414D34">
      <w:pPr>
        <w:spacing w:line="480" w:lineRule="auto"/>
        <w:jc w:val="both"/>
      </w:pPr>
    </w:p>
    <w:p w:rsidR="000311A2" w:rsidRPr="000311A2" w:rsidRDefault="000311A2" w:rsidP="000311A2">
      <w:pPr>
        <w:jc w:val="both"/>
        <w:rPr>
          <w:rFonts w:ascii="Times" w:hAnsi="Times"/>
          <w:sz w:val="20"/>
          <w:szCs w:val="20"/>
        </w:rPr>
      </w:pPr>
      <w:r>
        <w:t xml:space="preserve">Figure: Chemical structures of NRTI molecules. Source: </w:t>
      </w:r>
      <w:r w:rsidRPr="000311A2">
        <w:rPr>
          <w:rFonts w:ascii="Times" w:hAnsi="Times"/>
          <w:sz w:val="20"/>
          <w:szCs w:val="20"/>
        </w:rPr>
        <w:t xml:space="preserve">Sarafianos, Stefan G., Bruno Marchand, Kalyan Das, Daniel M. Himmel, Michael A. Parniak, Stephen H. Hughes, and Eddy Arnold. “Structure and Function of HIV-1 Reverse Transcriptase: Molecular Mechanisms of Polymerization and Inhibition.” </w:t>
      </w:r>
      <w:r w:rsidRPr="000311A2">
        <w:rPr>
          <w:rFonts w:ascii="Times" w:hAnsi="Times"/>
          <w:i/>
          <w:sz w:val="20"/>
          <w:szCs w:val="20"/>
        </w:rPr>
        <w:t>Journal of Molecular Biology</w:t>
      </w:r>
      <w:r w:rsidRPr="000311A2">
        <w:rPr>
          <w:rFonts w:ascii="Times" w:hAnsi="Times"/>
          <w:sz w:val="20"/>
          <w:szCs w:val="20"/>
        </w:rPr>
        <w:t xml:space="preserve"> 385, no. 3 (January 23, 2009): 693–713. </w:t>
      </w:r>
      <w:proofErr w:type="gramStart"/>
      <w:r w:rsidRPr="000311A2">
        <w:rPr>
          <w:rFonts w:ascii="Times" w:hAnsi="Times"/>
          <w:sz w:val="20"/>
          <w:szCs w:val="20"/>
        </w:rPr>
        <w:t>doi:10.1016</w:t>
      </w:r>
      <w:proofErr w:type="gramEnd"/>
      <w:r w:rsidRPr="000311A2">
        <w:rPr>
          <w:rFonts w:ascii="Times" w:hAnsi="Times"/>
          <w:sz w:val="20"/>
          <w:szCs w:val="20"/>
        </w:rPr>
        <w:t>/j.jmb.2008.10.071.</w:t>
      </w:r>
    </w:p>
    <w:p w:rsidR="00047B55" w:rsidRDefault="00047B55" w:rsidP="00414D34">
      <w:pPr>
        <w:spacing w:line="480" w:lineRule="auto"/>
        <w:jc w:val="both"/>
      </w:pPr>
    </w:p>
    <w:p w:rsidR="009E0816" w:rsidRPr="005C758E" w:rsidRDefault="006B4B23" w:rsidP="00414D34">
      <w:pPr>
        <w:spacing w:line="480" w:lineRule="auto"/>
        <w:jc w:val="both"/>
        <w:rPr>
          <w:b/>
        </w:rPr>
      </w:pPr>
      <w:r w:rsidRPr="009E0816">
        <w:rPr>
          <w:b/>
        </w:rPr>
        <w:t>Protease Inhibitors</w:t>
      </w:r>
      <w:r w:rsidR="00726041">
        <w:rPr>
          <w:b/>
        </w:rPr>
        <w:t xml:space="preserve"> (PR)</w:t>
      </w:r>
    </w:p>
    <w:p w:rsidR="00A927CB" w:rsidRDefault="009E0816" w:rsidP="00414D34">
      <w:pPr>
        <w:spacing w:line="480" w:lineRule="auto"/>
        <w:jc w:val="both"/>
      </w:pPr>
      <w:r>
        <w:t xml:space="preserve">HIV protease enzyme mediates the maturation of newly formed HIV particles by </w:t>
      </w:r>
      <w:r w:rsidR="00051D69">
        <w:t xml:space="preserve">proteolytic cleavage of </w:t>
      </w:r>
      <w:r>
        <w:t xml:space="preserve">gag and gag-pol </w:t>
      </w:r>
      <w:r w:rsidR="002D21BB">
        <w:t>precursors</w:t>
      </w:r>
      <w:r w:rsidR="00A71330">
        <w:t xml:space="preserve"> [Kohl et al 1988]</w:t>
      </w:r>
      <w:r w:rsidR="002D21BB">
        <w:t xml:space="preserve">. </w:t>
      </w:r>
      <w:r w:rsidR="008868EC">
        <w:t>Protease</w:t>
      </w:r>
      <w:r w:rsidR="006B696D">
        <w:t xml:space="preserve"> is a logical target for the treatment of HIV infection. I</w:t>
      </w:r>
      <w:r>
        <w:t xml:space="preserve">nhibition of the enzyme function could stop the </w:t>
      </w:r>
      <w:r w:rsidR="006B696D">
        <w:t xml:space="preserve">formation of new virus progenies. </w:t>
      </w:r>
      <w:r>
        <w:t xml:space="preserve"> </w:t>
      </w:r>
      <w:r w:rsidR="006B696D">
        <w:t xml:space="preserve">The </w:t>
      </w:r>
      <w:r w:rsidR="00051D69">
        <w:t>detail knowledge of protease function and its three-dimensional structure has opened numerous approaches to</w:t>
      </w:r>
      <w:r w:rsidR="005F09D5">
        <w:t xml:space="preserve"> rational design of inhibitors.</w:t>
      </w:r>
      <w:r w:rsidR="00A71330">
        <w:t xml:space="preserve"> Protease inhibitors are designed to bind specifically to the virus protease</w:t>
      </w:r>
      <w:r w:rsidR="00FE1D60">
        <w:t xml:space="preserve"> with high affinity although they occupy more space than the natural substrates [Wensing et al 2010]. There are nine protease inhibitors approved for clinical use: amprenavir, lopinavir, atazanavir, tipranavir, darunavir, indinavir, nelfinavir, saquinavir and ritonavir</w:t>
      </w:r>
      <w:r w:rsidR="0091722D">
        <w:t xml:space="preserve"> (Figure 9)</w:t>
      </w:r>
      <w:r w:rsidR="00FE1D60">
        <w:t xml:space="preserve">. </w:t>
      </w:r>
      <w:r w:rsidR="00726041">
        <w:t xml:space="preserve">The chemical structures of them are shown in figure 8. </w:t>
      </w:r>
      <w:r w:rsidR="00FE1D60">
        <w:t xml:space="preserve">Except tipranavir, all protease inhibitors are competitive peptidomimetic inhibitors. They have hydroxyethylene core, which prohibits cleavage </w:t>
      </w:r>
      <w:r w:rsidR="008868EC">
        <w:t>activity of the</w:t>
      </w:r>
      <w:r w:rsidR="00FE1D60">
        <w:t xml:space="preserve"> HIV-1 protease [Craig et al 1991, </w:t>
      </w:r>
      <w:r w:rsidR="000B232B">
        <w:t xml:space="preserve">Vacca et al 1994, </w:t>
      </w:r>
      <w:r w:rsidR="00BD424F">
        <w:t xml:space="preserve">Kempf et al 1995, Sham et al 1998, Koh et al 2003, Partaledise et al 1995, </w:t>
      </w:r>
      <w:r w:rsidR="000B232B">
        <w:t>Robinson et al 2000</w:t>
      </w:r>
      <w:r w:rsidR="00FE1D60">
        <w:t>].</w:t>
      </w:r>
      <w:r w:rsidR="000B232B">
        <w:t xml:space="preserve"> Tipranavir has dihydropyrone ring instead of peptidomimetic hydroxyethylene core [Turner et a 1998] and can inhibit HIV isolates replication that are resistant to other protease inhibitors [</w:t>
      </w:r>
      <w:r w:rsidR="000D763C">
        <w:t>Larder et al 2000, Back et al 2000</w:t>
      </w:r>
      <w:r w:rsidR="000B232B">
        <w:t>]</w:t>
      </w:r>
      <w:r w:rsidR="00A927CB">
        <w:t>.</w:t>
      </w:r>
    </w:p>
    <w:p w:rsidR="00A927CB" w:rsidRDefault="00A927CB" w:rsidP="00414D34">
      <w:pPr>
        <w:spacing w:line="480" w:lineRule="auto"/>
        <w:jc w:val="both"/>
      </w:pPr>
    </w:p>
    <w:p w:rsidR="00A927CB" w:rsidRDefault="00A927CB" w:rsidP="00A927CB">
      <w:pPr>
        <w:spacing w:line="480" w:lineRule="auto"/>
        <w:jc w:val="both"/>
      </w:pPr>
      <w:r>
        <w:t xml:space="preserve">The first generation protease inhibitors used are Saquinavir, Ritonavir, Indinavir and Nelfinavir (Figure 9). The limitation of first generation protease inhibitors was low bioavailability and short half-life, often required to multiple daily dose in-take. This reduced the patient adherence to the therapy, and subsequently increased drug failure [Bartlett et al 2001, 2006]. Two approaches were developed to fight the resistance selection by first generation inhibitors: first, increase the level of protease inhibitors in the plasma in combination with low-dose ritonavir and second, develop a novel protease inhibitor with high potency against known protease inhibitor resistant HIV variants [Wensing et al 2010]. The second generation of protease inhibitor therapy is the combination of first generation protease inhibitors with ritonavir. </w:t>
      </w:r>
      <w:r w:rsidRPr="00A927CB">
        <w:t>Ritonavir reduced the metabolism of first generation inhibitors, thus, increasing their level in the plasma [Zeldin and Petrus 2004, Youle 2007]. Patients with extensive drug resistant HIV have limited therapeutic options. They are put under double-boosted protease inhibitor therapy to increase the genetic barrier of HIV to prevent</w:t>
      </w:r>
      <w:r>
        <w:t xml:space="preserve"> drug failure [Ribera et al 2006, Gilliam et al 2006, Chetchotisakd et al 2007, Petersen et al 2007, Von Hentig et al 2007, Monosuthi et al 2008, Stebbing et al 2009].</w:t>
      </w:r>
    </w:p>
    <w:p w:rsidR="005F09D5" w:rsidRDefault="005F09D5" w:rsidP="00414D34">
      <w:pPr>
        <w:spacing w:line="480" w:lineRule="auto"/>
        <w:jc w:val="both"/>
      </w:pPr>
    </w:p>
    <w:p w:rsidR="00726041" w:rsidRDefault="0091722D" w:rsidP="00414D34">
      <w:pPr>
        <w:spacing w:line="480" w:lineRule="auto"/>
        <w:jc w:val="both"/>
      </w:pPr>
      <w:r>
        <w:rPr>
          <w:noProof/>
          <w:lang w:eastAsia="en-US"/>
        </w:rPr>
        <w:drawing>
          <wp:inline distT="0" distB="0" distL="0" distR="0">
            <wp:extent cx="5270500" cy="5606415"/>
            <wp:effectExtent l="25400" t="0" r="0" b="0"/>
            <wp:docPr id="31" name="Picture 30" descr="PR_inhibit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inhibitors.gif"/>
                    <pic:cNvPicPr/>
                  </pic:nvPicPr>
                  <pic:blipFill>
                    <a:blip r:embed="rId17"/>
                    <a:stretch>
                      <a:fillRect/>
                    </a:stretch>
                  </pic:blipFill>
                  <pic:spPr>
                    <a:xfrm>
                      <a:off x="0" y="0"/>
                      <a:ext cx="5270500" cy="5606415"/>
                    </a:xfrm>
                    <a:prstGeom prst="rect">
                      <a:avLst/>
                    </a:prstGeom>
                  </pic:spPr>
                </pic:pic>
              </a:graphicData>
            </a:graphic>
          </wp:inline>
        </w:drawing>
      </w:r>
    </w:p>
    <w:p w:rsidR="0091722D" w:rsidRDefault="0091722D" w:rsidP="00414D34">
      <w:pPr>
        <w:spacing w:line="480" w:lineRule="auto"/>
        <w:jc w:val="both"/>
      </w:pPr>
    </w:p>
    <w:p w:rsidR="0091722D" w:rsidRPr="0091722D" w:rsidRDefault="0091722D" w:rsidP="0091722D">
      <w:pPr>
        <w:rPr>
          <w:rFonts w:ascii="Times" w:hAnsi="Times"/>
          <w:sz w:val="20"/>
          <w:szCs w:val="20"/>
        </w:rPr>
      </w:pPr>
      <w:r>
        <w:t xml:space="preserve">Figure 9: Molecular structures of Protease Inhibitors. Source: </w:t>
      </w:r>
      <w:r w:rsidRPr="0091722D">
        <w:rPr>
          <w:rFonts w:ascii="Times" w:hAnsi="Times"/>
          <w:sz w:val="20"/>
          <w:szCs w:val="20"/>
        </w:rPr>
        <w:t xml:space="preserve">Chow, Warren A, Chunling Jiang, and Min Guan. “Anti-HIV Drugs for Cancer Therapeutics: Back to the Future?” </w:t>
      </w:r>
      <w:r w:rsidRPr="0091722D">
        <w:rPr>
          <w:rFonts w:ascii="Times" w:hAnsi="Times"/>
          <w:i/>
          <w:sz w:val="20"/>
          <w:szCs w:val="20"/>
        </w:rPr>
        <w:t>The Lancet Oncology</w:t>
      </w:r>
      <w:r w:rsidRPr="0091722D">
        <w:rPr>
          <w:rFonts w:ascii="Times" w:hAnsi="Times"/>
          <w:sz w:val="20"/>
          <w:szCs w:val="20"/>
        </w:rPr>
        <w:t xml:space="preserve"> 10, no. 1 (January 2009): 61–71. </w:t>
      </w:r>
      <w:proofErr w:type="gramStart"/>
      <w:r w:rsidRPr="0091722D">
        <w:rPr>
          <w:rFonts w:ascii="Times" w:hAnsi="Times"/>
          <w:sz w:val="20"/>
          <w:szCs w:val="20"/>
        </w:rPr>
        <w:t>doi:10.1016</w:t>
      </w:r>
      <w:proofErr w:type="gramEnd"/>
      <w:r w:rsidRPr="0091722D">
        <w:rPr>
          <w:rFonts w:ascii="Times" w:hAnsi="Times"/>
          <w:sz w:val="20"/>
          <w:szCs w:val="20"/>
        </w:rPr>
        <w:t>/S1470-2045(08)70334-6.</w:t>
      </w:r>
    </w:p>
    <w:p w:rsidR="00002AC0" w:rsidRDefault="00002AC0" w:rsidP="00414D34">
      <w:pPr>
        <w:spacing w:line="480" w:lineRule="auto"/>
        <w:jc w:val="both"/>
      </w:pPr>
    </w:p>
    <w:p w:rsidR="009E0816" w:rsidRPr="002D21BB" w:rsidRDefault="002D21BB" w:rsidP="00414D34">
      <w:pPr>
        <w:spacing w:line="480" w:lineRule="auto"/>
        <w:jc w:val="both"/>
      </w:pPr>
      <w:r>
        <w:t xml:space="preserve">Incorporation of protease inhibitor in ART has resolves many AIDS defining illness. However, patients consuming the inhibitors have </w:t>
      </w:r>
      <w:r w:rsidRPr="002D21BB">
        <w:t xml:space="preserve">developed </w:t>
      </w:r>
      <w:r w:rsidRPr="002D21BB">
        <w:rPr>
          <w:rStyle w:val="articletext"/>
        </w:rPr>
        <w:t>lipodystrophy and hyperlipidemia</w:t>
      </w:r>
      <w:r>
        <w:rPr>
          <w:rStyle w:val="articletext"/>
        </w:rPr>
        <w:t>. This is the side effect of the inhibitor as, besides inhibiting protease enzyme, it also inhibits degradation and secretion of apolipoprotein B; but in the presence of oleic acid, protease inhibitor increases the secretion of apolipoprotein B [Liang et al 2001].</w:t>
      </w:r>
      <w:r w:rsidR="001B01BE">
        <w:rPr>
          <w:rStyle w:val="articletext"/>
        </w:rPr>
        <w:t xml:space="preserve"> </w:t>
      </w:r>
      <w:r w:rsidR="0035520F">
        <w:rPr>
          <w:rStyle w:val="articletext"/>
        </w:rPr>
        <w:tab/>
      </w:r>
    </w:p>
    <w:p w:rsidR="006B4B23" w:rsidRDefault="006B4B23" w:rsidP="00414D34">
      <w:pPr>
        <w:spacing w:line="480" w:lineRule="auto"/>
        <w:jc w:val="both"/>
      </w:pPr>
    </w:p>
    <w:p w:rsidR="006B4B23" w:rsidRPr="009E0816" w:rsidRDefault="006B4B23" w:rsidP="00414D34">
      <w:pPr>
        <w:tabs>
          <w:tab w:val="left" w:pos="4576"/>
        </w:tabs>
        <w:spacing w:line="480" w:lineRule="auto"/>
        <w:jc w:val="both"/>
        <w:rPr>
          <w:b/>
        </w:rPr>
      </w:pPr>
      <w:r w:rsidRPr="009E0816">
        <w:rPr>
          <w:b/>
        </w:rPr>
        <w:t>Integrase Inhibitors</w:t>
      </w:r>
      <w:r w:rsidR="00351C0E">
        <w:rPr>
          <w:b/>
        </w:rPr>
        <w:tab/>
      </w:r>
    </w:p>
    <w:p w:rsidR="00C5758F" w:rsidRDefault="00C5758F" w:rsidP="00414D34">
      <w:pPr>
        <w:spacing w:line="480" w:lineRule="auto"/>
        <w:jc w:val="both"/>
      </w:pPr>
    </w:p>
    <w:p w:rsidR="00775CFE" w:rsidRDefault="00C5758F" w:rsidP="00414D34">
      <w:pPr>
        <w:spacing w:line="480" w:lineRule="auto"/>
        <w:jc w:val="both"/>
      </w:pPr>
      <w:r>
        <w:t xml:space="preserve">HIV integrase </w:t>
      </w:r>
      <w:r w:rsidR="00994CC4">
        <w:t>catalyzes the function of integrating the reverse transcribed DNA to the host genome. The enzyme cleaves two nucle</w:t>
      </w:r>
      <w:r w:rsidR="00EF7A83">
        <w:t>o</w:t>
      </w:r>
      <w:r w:rsidR="00994CC4">
        <w:t xml:space="preserve">tides from 3’ end of the DNA, soon after the reverse transcription step [Sherman and Fyfe 1990, LaFemina et al 1991, Bushman </w:t>
      </w:r>
      <w:r w:rsidR="00A06A2C">
        <w:t xml:space="preserve">and Craigie </w:t>
      </w:r>
      <w:r w:rsidR="00994CC4">
        <w:t>1991]</w:t>
      </w:r>
      <w:r w:rsidR="00A06A2C">
        <w:t xml:space="preserve">. </w:t>
      </w:r>
      <w:r w:rsidR="00F835B6">
        <w:t xml:space="preserve">The </w:t>
      </w:r>
      <w:r w:rsidR="00656879">
        <w:t xml:space="preserve">RT/viral DNA </w:t>
      </w:r>
      <w:r w:rsidR="00F835B6">
        <w:t>preintegration complex</w:t>
      </w:r>
      <w:r w:rsidR="00E55FF4">
        <w:t>, formed after reverse transcri</w:t>
      </w:r>
      <w:r w:rsidR="00106307">
        <w:t>ption,</w:t>
      </w:r>
      <w:r w:rsidR="00F835B6">
        <w:t xml:space="preserve"> i</w:t>
      </w:r>
      <w:r w:rsidR="00106307">
        <w:t>s transported to the nucleus;</w:t>
      </w:r>
      <w:r w:rsidR="00F835B6">
        <w:t xml:space="preserve"> integrase</w:t>
      </w:r>
      <w:r w:rsidR="00EF7A83">
        <w:t xml:space="preserve"> </w:t>
      </w:r>
      <w:r w:rsidR="00A06A2C">
        <w:t xml:space="preserve">catalyzes the strand transfer process, in which </w:t>
      </w:r>
      <w:r w:rsidR="00F835B6">
        <w:t>it creates staggered nick in host chromosome and joins 3’ end of viral DNA of 5’ end of host chromosome</w:t>
      </w:r>
      <w:r w:rsidR="00106307">
        <w:t xml:space="preserve"> [G</w:t>
      </w:r>
      <w:r w:rsidR="00775CFE">
        <w:t>ro</w:t>
      </w:r>
      <w:r w:rsidR="00106307">
        <w:t>bler et al 2002]</w:t>
      </w:r>
      <w:r w:rsidR="00775CFE">
        <w:t>.</w:t>
      </w:r>
    </w:p>
    <w:p w:rsidR="00775CFE" w:rsidRDefault="00775CFE" w:rsidP="00414D34">
      <w:pPr>
        <w:spacing w:line="480" w:lineRule="auto"/>
        <w:jc w:val="both"/>
      </w:pPr>
    </w:p>
    <w:p w:rsidR="00490A28" w:rsidRDefault="00775CFE" w:rsidP="00414D34">
      <w:pPr>
        <w:spacing w:line="480" w:lineRule="auto"/>
        <w:jc w:val="both"/>
      </w:pPr>
      <w:r>
        <w:t>Although the antiretroviral drug regimen, consisting of two NRTIs along with a NNRTIs or protease inhibitors (also called Highly Active A</w:t>
      </w:r>
      <w:r w:rsidR="005F4060">
        <w:t>nti Retroviral Therapy - HAART)</w:t>
      </w:r>
      <w:r>
        <w:t xml:space="preserve"> could suppress the viral replication, it is difficult for the patients to well-accept the drug regimen. It is expensive, leads to multiple drug resistanc</w:t>
      </w:r>
      <w:r w:rsidR="00B42FB6">
        <w:t>e and requires high adherence [Cohen 2002].</w:t>
      </w:r>
      <w:r w:rsidR="00CC1950">
        <w:t xml:space="preserve"> This has diverted the search for</w:t>
      </w:r>
      <w:r w:rsidR="00984A82">
        <w:t xml:space="preserve"> drugs that target</w:t>
      </w:r>
      <w:r w:rsidR="00B42FB6">
        <w:t xml:space="preserve"> </w:t>
      </w:r>
      <w:r w:rsidR="00490A28">
        <w:t>third enzyme, the integrase</w:t>
      </w:r>
      <w:r w:rsidR="00B42FB6">
        <w:t>. Researchers have demonstrated the integrase inhibitors feasibility and efficacy in Rhesus Macaques [Hazuda et al 2004].</w:t>
      </w:r>
    </w:p>
    <w:p w:rsidR="00490A28" w:rsidRDefault="00490A28" w:rsidP="00414D34">
      <w:pPr>
        <w:spacing w:line="480" w:lineRule="auto"/>
        <w:jc w:val="both"/>
      </w:pPr>
    </w:p>
    <w:p w:rsidR="00FB46EB" w:rsidRDefault="007C7984" w:rsidP="00414D34">
      <w:pPr>
        <w:spacing w:line="480" w:lineRule="auto"/>
        <w:jc w:val="both"/>
      </w:pPr>
      <w:r>
        <w:t xml:space="preserve">Integrase inhibitors usually targets the strand transfer </w:t>
      </w:r>
      <w:r w:rsidR="00816446">
        <w:t>complex</w:t>
      </w:r>
      <w:r>
        <w:t xml:space="preserve"> of the enzyme</w:t>
      </w:r>
      <w:r w:rsidR="00816446">
        <w:t xml:space="preserve"> bound to the viral DNA, with the 3'-end </w:t>
      </w:r>
      <w:r w:rsidR="00976B02">
        <w:rPr>
          <w:rStyle w:val="chemical"/>
        </w:rPr>
        <w:fldChar w:fldCharType="begin"/>
      </w:r>
      <w:r w:rsidR="00816446">
        <w:rPr>
          <w:rStyle w:val="chemical"/>
        </w:rPr>
        <w:instrText xml:space="preserve"> HYPERLINK "http://europepmc.org/abstract/MED/18565342/?whatizit_url_Chemicals=http://www.ebi.ac.uk/chebi/searchId.do?chebiId=CHEBI%3A47885" \t "_blank" </w:instrText>
      </w:r>
      <w:r w:rsidR="00976B02">
        <w:rPr>
          <w:rStyle w:val="chemical"/>
        </w:rPr>
        <w:fldChar w:fldCharType="separate"/>
      </w:r>
      <w:r w:rsidR="00816446">
        <w:rPr>
          <w:rStyle w:val="Hyperlink"/>
          <w:color w:val="000000"/>
        </w:rPr>
        <w:t>dinucleotide</w:t>
      </w:r>
      <w:r w:rsidR="00976B02">
        <w:rPr>
          <w:rStyle w:val="chemical"/>
        </w:rPr>
        <w:fldChar w:fldCharType="end"/>
      </w:r>
      <w:r w:rsidR="00816446">
        <w:t xml:space="preserve"> already cleaved</w:t>
      </w:r>
      <w:r>
        <w:t xml:space="preserve">. </w:t>
      </w:r>
      <w:r w:rsidR="00816446">
        <w:t>X-ray structure of the integrase enzyme has revealed the active site model of th</w:t>
      </w:r>
      <w:r w:rsidR="00D504D0">
        <w:t xml:space="preserve">e enzyme complexed with the DNA [Chen et al 2008]. This model has application for designing wide range of potential integrase inhibitors. </w:t>
      </w:r>
      <w:r w:rsidR="003D0081">
        <w:t xml:space="preserve">Diketo acids </w:t>
      </w:r>
      <w:r w:rsidR="002F4CA1">
        <w:t>(DKA)</w:t>
      </w:r>
      <w:r w:rsidR="00816446">
        <w:t xml:space="preserve"> and its derivatives</w:t>
      </w:r>
      <w:r w:rsidR="00ED25C1">
        <w:t xml:space="preserve"> (like L-708</w:t>
      </w:r>
      <w:proofErr w:type="gramStart"/>
      <w:r w:rsidR="00ED25C1">
        <w:t>,906</w:t>
      </w:r>
      <w:proofErr w:type="gramEnd"/>
      <w:r w:rsidR="00ED25C1">
        <w:t>, S-1360, and V-165 (Fikkert et al 2003))</w:t>
      </w:r>
      <w:r w:rsidR="00816446">
        <w:t xml:space="preserve"> </w:t>
      </w:r>
      <w:r w:rsidR="003D0081">
        <w:t xml:space="preserve">are the </w:t>
      </w:r>
      <w:r w:rsidR="00974370">
        <w:t xml:space="preserve">highly </w:t>
      </w:r>
      <w:r w:rsidR="003D0081">
        <w:t xml:space="preserve">potent integrase inhibitors for strand transfer </w:t>
      </w:r>
      <w:r w:rsidR="00EB3448">
        <w:t xml:space="preserve">inhibition </w:t>
      </w:r>
      <w:r w:rsidR="003D0081">
        <w:t>[Hazuda et al 2000].</w:t>
      </w:r>
      <w:r w:rsidR="00816446">
        <w:t xml:space="preserve"> </w:t>
      </w:r>
      <w:r w:rsidR="002F4CA1">
        <w:t>A very small concentration of DKA is required for effective integrase inhibitor. A drug 5-</w:t>
      </w:r>
      <w:r w:rsidR="00E55FF4">
        <w:t>CITEP,</w:t>
      </w:r>
      <w:r w:rsidR="002F4CA1">
        <w:t xml:space="preserve"> derived from DKA, can inhibit integrase function at micromolecular concentration [Pluymers et al 2002]. Another compound, 4-Aryl-2, 4-dioxobutanoic </w:t>
      </w:r>
      <w:r w:rsidR="00E55FF4">
        <w:t>acids</w:t>
      </w:r>
      <w:r w:rsidR="002F4CA1">
        <w:t xml:space="preserve">, inhibits integrase activity at nanomolar concentration </w:t>
      </w:r>
      <w:r w:rsidR="00E55FF4">
        <w:t>range [Wai et al 2000,</w:t>
      </w:r>
      <w:r w:rsidR="002F4CA1">
        <w:t>].</w:t>
      </w:r>
      <w:r w:rsidR="004C4080">
        <w:t xml:space="preserve"> </w:t>
      </w:r>
      <w:r w:rsidR="0050069A">
        <w:t>Integrase</w:t>
      </w:r>
      <w:r w:rsidR="004C4080">
        <w:t xml:space="preserve"> inhibitor L-870810 showed high antiviral activity against different clinical isolates with multiple drug resistance </w:t>
      </w:r>
      <w:r w:rsidR="00656879">
        <w:t xml:space="preserve">ability and </w:t>
      </w:r>
      <w:r w:rsidR="004C4080">
        <w:t xml:space="preserve">HIV from different subtypes [Hazuda et al 2004]. </w:t>
      </w:r>
    </w:p>
    <w:p w:rsidR="00351C0E" w:rsidRDefault="00351C0E" w:rsidP="00414D34">
      <w:pPr>
        <w:spacing w:line="480" w:lineRule="auto"/>
        <w:jc w:val="both"/>
      </w:pPr>
    </w:p>
    <w:p w:rsidR="00D860EA" w:rsidRDefault="00B42E48" w:rsidP="00414D34">
      <w:pPr>
        <w:spacing w:line="480" w:lineRule="auto"/>
        <w:jc w:val="both"/>
      </w:pPr>
      <w:r>
        <w:rPr>
          <w:noProof/>
          <w:lang w:eastAsia="en-US"/>
        </w:rPr>
        <w:drawing>
          <wp:inline distT="0" distB="0" distL="0" distR="0">
            <wp:extent cx="5270500" cy="4062517"/>
            <wp:effectExtent l="25400" t="0" r="0" b="0"/>
            <wp:docPr id="37" name="Picture 14" descr="ttp://origin-ars.els-cdn.com/content/image/1-s2.0-S0022283611000994-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tp://origin-ars.els-cdn.com/content/image/1-s2.0-S0022283611000994-gr2.jpg"/>
                    <pic:cNvPicPr>
                      <a:picLocks noChangeAspect="1" noChangeArrowheads="1"/>
                    </pic:cNvPicPr>
                  </pic:nvPicPr>
                  <pic:blipFill>
                    <a:blip r:embed="rId18"/>
                    <a:srcRect/>
                    <a:stretch>
                      <a:fillRect/>
                    </a:stretch>
                  </pic:blipFill>
                  <pic:spPr bwMode="auto">
                    <a:xfrm>
                      <a:off x="0" y="0"/>
                      <a:ext cx="5270500" cy="4062517"/>
                    </a:xfrm>
                    <a:prstGeom prst="rect">
                      <a:avLst/>
                    </a:prstGeom>
                    <a:noFill/>
                    <a:ln w="9525">
                      <a:noFill/>
                      <a:miter lim="800000"/>
                      <a:headEnd/>
                      <a:tailEnd/>
                    </a:ln>
                  </pic:spPr>
                </pic:pic>
              </a:graphicData>
            </a:graphic>
          </wp:inline>
        </w:drawing>
      </w:r>
    </w:p>
    <w:p w:rsidR="00B42E48" w:rsidRPr="00B42E48" w:rsidRDefault="00D860EA" w:rsidP="00B42E48">
      <w:pPr>
        <w:rPr>
          <w:rFonts w:ascii="Times" w:hAnsi="Times"/>
          <w:sz w:val="20"/>
          <w:szCs w:val="20"/>
        </w:rPr>
      </w:pPr>
      <w:r>
        <w:t xml:space="preserve">Figure </w:t>
      </w:r>
      <w:r w:rsidR="00FB46EB">
        <w:t xml:space="preserve">10: </w:t>
      </w:r>
      <w:r w:rsidR="00B42E48">
        <w:t xml:space="preserve">Chemical structure of different integrase inhibitors. Structures with similar chemical properties are grouped together. Source: </w:t>
      </w:r>
      <w:r w:rsidR="00B42E48" w:rsidRPr="00B42E48">
        <w:rPr>
          <w:rFonts w:ascii="Times" w:hAnsi="Times"/>
          <w:sz w:val="20"/>
          <w:szCs w:val="20"/>
        </w:rPr>
        <w:t xml:space="preserve">Bera, Sibes, Krishan K. Pandey, Ajaykumar C. Vora, and Duane P. Grandgenett. “HIV-1 Integrase Strand Transfer Inhibitors Stabilize an Integrase–Single Blunt-Ended DNA Complex.” </w:t>
      </w:r>
      <w:r w:rsidR="00B42E48" w:rsidRPr="00B42E48">
        <w:rPr>
          <w:rFonts w:ascii="Times" w:hAnsi="Times"/>
          <w:i/>
          <w:sz w:val="20"/>
          <w:szCs w:val="20"/>
        </w:rPr>
        <w:t>Journal of Molecular Biology</w:t>
      </w:r>
      <w:r w:rsidR="00B42E48" w:rsidRPr="00B42E48">
        <w:rPr>
          <w:rFonts w:ascii="Times" w:hAnsi="Times"/>
          <w:sz w:val="20"/>
          <w:szCs w:val="20"/>
        </w:rPr>
        <w:t xml:space="preserve"> 410, no. 5 (July 29, 2011): 831–846. </w:t>
      </w:r>
      <w:proofErr w:type="gramStart"/>
      <w:r w:rsidR="00B42E48" w:rsidRPr="00B42E48">
        <w:rPr>
          <w:rFonts w:ascii="Times" w:hAnsi="Times"/>
          <w:sz w:val="20"/>
          <w:szCs w:val="20"/>
        </w:rPr>
        <w:t>doi:10.1016</w:t>
      </w:r>
      <w:proofErr w:type="gramEnd"/>
      <w:r w:rsidR="00B42E48" w:rsidRPr="00B42E48">
        <w:rPr>
          <w:rFonts w:ascii="Times" w:hAnsi="Times"/>
          <w:sz w:val="20"/>
          <w:szCs w:val="20"/>
        </w:rPr>
        <w:t>/j.jmb.2011.01.043.</w:t>
      </w:r>
    </w:p>
    <w:p w:rsidR="00E55FF4" w:rsidRDefault="00E55FF4" w:rsidP="00414D34">
      <w:pPr>
        <w:spacing w:line="480" w:lineRule="auto"/>
        <w:jc w:val="both"/>
      </w:pPr>
    </w:p>
    <w:p w:rsidR="00E15E2F" w:rsidRDefault="00E55FF4" w:rsidP="00414D34">
      <w:pPr>
        <w:spacing w:line="480" w:lineRule="auto"/>
        <w:jc w:val="both"/>
      </w:pPr>
      <w:r>
        <w:t xml:space="preserve">Some integrase inhibitors with weak antiviral activity have been reported. </w:t>
      </w:r>
      <w:r w:rsidR="000E5A39">
        <w:t>Styrylquinolines inhibit 3′ processing capacity of integrase [Zouhiri et al 2000, Pommier et al 2005]</w:t>
      </w:r>
      <w:r w:rsidR="00931BB8">
        <w:t xml:space="preserve">. Another compound, thiazolothiazepine, also </w:t>
      </w:r>
      <w:r w:rsidR="00180DBC">
        <w:t>possesses</w:t>
      </w:r>
      <w:r w:rsidR="00931BB8">
        <w:t xml:space="preserve"> weak </w:t>
      </w:r>
      <w:r w:rsidR="00EF7A83">
        <w:t xml:space="preserve">antiviral activity </w:t>
      </w:r>
      <w:r w:rsidR="00931BB8">
        <w:t>[Neamati et al 1999, Pommier et al 2005]</w:t>
      </w:r>
      <w:r w:rsidR="00E15E2F">
        <w:t>.</w:t>
      </w:r>
    </w:p>
    <w:p w:rsidR="00F74C17" w:rsidRDefault="00F74C17" w:rsidP="00414D34">
      <w:pPr>
        <w:spacing w:line="480" w:lineRule="auto"/>
        <w:jc w:val="both"/>
      </w:pPr>
    </w:p>
    <w:p w:rsidR="00180DBC" w:rsidRDefault="00F74C17" w:rsidP="00414D34">
      <w:pPr>
        <w:spacing w:line="480" w:lineRule="auto"/>
        <w:jc w:val="both"/>
      </w:pPr>
      <w:r>
        <w:t xml:space="preserve">Integrase inhibitors are added in the drug regimen for patients with viral quasispecies </w:t>
      </w:r>
      <w:r w:rsidR="00237D3B">
        <w:t xml:space="preserve">highly </w:t>
      </w:r>
      <w:r>
        <w:t xml:space="preserve">resistant to </w:t>
      </w:r>
      <w:r w:rsidR="00237D3B">
        <w:t xml:space="preserve">the </w:t>
      </w:r>
      <w:r>
        <w:t xml:space="preserve">most of the reverse transcriptase and protease inhibitors. </w:t>
      </w:r>
    </w:p>
    <w:p w:rsidR="006B4B23" w:rsidRDefault="006B4B23" w:rsidP="00414D34">
      <w:pPr>
        <w:spacing w:line="480" w:lineRule="auto"/>
        <w:jc w:val="both"/>
      </w:pPr>
    </w:p>
    <w:p w:rsidR="006B4B23" w:rsidRPr="009E0816" w:rsidRDefault="006B4B23" w:rsidP="00414D34">
      <w:pPr>
        <w:spacing w:line="480" w:lineRule="auto"/>
        <w:jc w:val="both"/>
        <w:rPr>
          <w:b/>
        </w:rPr>
      </w:pPr>
      <w:r w:rsidRPr="009E0816">
        <w:rPr>
          <w:b/>
        </w:rPr>
        <w:t>Entry Inhibitors</w:t>
      </w:r>
    </w:p>
    <w:p w:rsidR="00180DBC" w:rsidRDefault="00180DBC" w:rsidP="00414D34">
      <w:pPr>
        <w:spacing w:line="480" w:lineRule="auto"/>
        <w:jc w:val="both"/>
      </w:pPr>
    </w:p>
    <w:p w:rsidR="002B6CE6" w:rsidRDefault="00F74C17" w:rsidP="00414D34">
      <w:pPr>
        <w:spacing w:line="480" w:lineRule="auto"/>
        <w:jc w:val="both"/>
      </w:pPr>
      <w:r>
        <w:t xml:space="preserve">HIV gp120 binds to the CD4 receptor </w:t>
      </w:r>
      <w:r w:rsidR="002500CD">
        <w:t>[Dalgleish et al 1984</w:t>
      </w:r>
      <w:r w:rsidR="00AF763A">
        <w:t>, Sattentau and Weiss 1988</w:t>
      </w:r>
      <w:r w:rsidR="002500CD">
        <w:t xml:space="preserve">] </w:t>
      </w:r>
      <w:r>
        <w:t xml:space="preserve">and CCR5/CXCR4 co-receptors </w:t>
      </w:r>
      <w:r w:rsidR="00AF763A">
        <w:t>[</w:t>
      </w:r>
      <w:r w:rsidR="00A27663">
        <w:t>Moore et al 2004</w:t>
      </w:r>
      <w:r w:rsidR="00AF763A">
        <w:t xml:space="preserve">] </w:t>
      </w:r>
      <w:r>
        <w:t xml:space="preserve">to enter into the host cells. </w:t>
      </w:r>
      <w:r w:rsidR="002500CD">
        <w:t xml:space="preserve">HIV entry inhibitors </w:t>
      </w:r>
      <w:r w:rsidR="002B6CE6">
        <w:t xml:space="preserve">are designed either to </w:t>
      </w:r>
      <w:r w:rsidR="002500CD">
        <w:t>inhibit the bi</w:t>
      </w:r>
      <w:r w:rsidR="00A27663">
        <w:t xml:space="preserve">nding of gp120 to </w:t>
      </w:r>
      <w:r w:rsidR="002B6CE6">
        <w:t xml:space="preserve">CD4 or </w:t>
      </w:r>
      <w:r w:rsidR="00A27663">
        <w:t xml:space="preserve">co-receptors </w:t>
      </w:r>
      <w:r w:rsidR="002B6CE6">
        <w:t>CCR5 or CXCR4.</w:t>
      </w:r>
    </w:p>
    <w:p w:rsidR="00A31E68" w:rsidRDefault="00A31E68" w:rsidP="00414D34">
      <w:pPr>
        <w:spacing w:line="480" w:lineRule="auto"/>
        <w:jc w:val="both"/>
      </w:pPr>
    </w:p>
    <w:p w:rsidR="001E03C5" w:rsidRDefault="00A31E68" w:rsidP="00414D34">
      <w:pPr>
        <w:spacing w:line="480" w:lineRule="auto"/>
        <w:jc w:val="both"/>
      </w:pPr>
      <w:r>
        <w:t xml:space="preserve">HIV gp120 binding to CD4 forms an </w:t>
      </w:r>
      <w:r w:rsidRPr="00625FF6">
        <w:t>unglycolylated</w:t>
      </w:r>
      <w:r>
        <w:t xml:space="preserve"> cavity in the gp120. CD4 phenylalanine residue 43 is the only residue that binds to this cavity and provides significant energy of about 23% of the total energy of CD4-gp120 binding [</w:t>
      </w:r>
      <w:r w:rsidR="00615108">
        <w:t xml:space="preserve">Kwong et al 1998, </w:t>
      </w:r>
      <w:r>
        <w:t>Madani et al 2004].</w:t>
      </w:r>
      <w:r w:rsidR="00615108">
        <w:t xml:space="preserve"> </w:t>
      </w:r>
      <w:r w:rsidR="008C51C6">
        <w:t>This cavity has been the primary target for designing small molecules that could bind it and inhibit HIV entry [Kwong et al</w:t>
      </w:r>
      <w:r w:rsidR="00BA0100">
        <w:t xml:space="preserve"> 1998, 2000, Wyatt et al 1998]. Some of the molecules that inhibit gp120-CD4 binding are: PRP-542 [</w:t>
      </w:r>
      <w:r w:rsidR="00640E69">
        <w:t>Jacobson et al 2000</w:t>
      </w:r>
      <w:r w:rsidR="00BA0100">
        <w:t>]</w:t>
      </w:r>
      <w:r w:rsidR="00916100">
        <w:t>, TNX-355 [Moore et al 1992, Kuritzkes et al 2004]</w:t>
      </w:r>
      <w:r w:rsidR="008941A2">
        <w:t>, CADA [Vermiere et al 2002, 2003]</w:t>
      </w:r>
      <w:r w:rsidR="001E03C5">
        <w:t xml:space="preserve">, </w:t>
      </w:r>
      <w:proofErr w:type="gramStart"/>
      <w:r w:rsidR="001E03C5">
        <w:t>BMS-806</w:t>
      </w:r>
      <w:proofErr w:type="gramEnd"/>
      <w:r w:rsidR="001E03C5">
        <w:t xml:space="preserve"> [Madani et al 2004, Lin et al 2003, Guo et al 2003].</w:t>
      </w:r>
    </w:p>
    <w:p w:rsidR="001E03C5" w:rsidRDefault="001E03C5" w:rsidP="00414D34">
      <w:pPr>
        <w:spacing w:line="480" w:lineRule="auto"/>
        <w:jc w:val="both"/>
      </w:pPr>
    </w:p>
    <w:p w:rsidR="002D69EE" w:rsidRDefault="001E03C5" w:rsidP="00414D34">
      <w:pPr>
        <w:spacing w:line="480" w:lineRule="auto"/>
        <w:jc w:val="both"/>
      </w:pPr>
      <w:r>
        <w:t xml:space="preserve">Another target of entry inhibitor is the gp120 </w:t>
      </w:r>
      <w:r w:rsidR="00D154F6">
        <w:t>conformational</w:t>
      </w:r>
      <w:r>
        <w:t xml:space="preserve"> change to bind to co-receptors CCR5 or CXCR4. </w:t>
      </w:r>
      <w:r w:rsidR="00D154F6">
        <w:t xml:space="preserve">For CCR5 using virus, </w:t>
      </w:r>
      <w:r w:rsidR="00165B24">
        <w:t xml:space="preserve">gp120 recognizes </w:t>
      </w:r>
      <w:r w:rsidR="002D69EE">
        <w:t>the N-terminal domain or</w:t>
      </w:r>
      <w:r w:rsidR="00D154F6">
        <w:t xml:space="preserve"> the second extracellular loop of </w:t>
      </w:r>
      <w:r w:rsidR="00165B24">
        <w:t>CCR5</w:t>
      </w:r>
      <w:r w:rsidR="00D154F6">
        <w:t xml:space="preserve"> </w:t>
      </w:r>
      <w:r w:rsidR="00165B24">
        <w:t>co receptor</w:t>
      </w:r>
      <w:r w:rsidR="00FC25AD">
        <w:t xml:space="preserve"> [Wu et al 1997, Dragic et al 1998</w:t>
      </w:r>
      <w:r w:rsidR="00165B24">
        <w:t>, Zhang et al 2007</w:t>
      </w:r>
      <w:r w:rsidR="00FC25AD">
        <w:t>]</w:t>
      </w:r>
      <w:proofErr w:type="gramStart"/>
      <w:r w:rsidR="00D154F6">
        <w:t>;</w:t>
      </w:r>
      <w:proofErr w:type="gramEnd"/>
      <w:r w:rsidR="00165B24">
        <w:t xml:space="preserve"> whereas</w:t>
      </w:r>
      <w:r w:rsidR="00D154F6">
        <w:t xml:space="preserve"> for CXCR4 using virus, </w:t>
      </w:r>
      <w:r w:rsidR="00165B24">
        <w:t xml:space="preserve">the gp120 </w:t>
      </w:r>
      <w:r w:rsidR="00D154F6">
        <w:t>only</w:t>
      </w:r>
      <w:r w:rsidR="00165B24">
        <w:t xml:space="preserve"> recognizes</w:t>
      </w:r>
      <w:r w:rsidR="00D154F6">
        <w:t xml:space="preserve"> t</w:t>
      </w:r>
      <w:r w:rsidR="00165B24">
        <w:t xml:space="preserve">he second extracellular loop </w:t>
      </w:r>
      <w:r w:rsidR="00FC25AD">
        <w:t xml:space="preserve">[Picard et al 1997]. </w:t>
      </w:r>
      <w:r w:rsidR="00D154F6">
        <w:t xml:space="preserve">Unavailability of </w:t>
      </w:r>
      <w:r w:rsidR="00165B24">
        <w:t>co receptors for</w:t>
      </w:r>
      <w:r w:rsidR="00D154F6">
        <w:t xml:space="preserve"> gp120</w:t>
      </w:r>
      <w:r w:rsidR="00165B24">
        <w:t xml:space="preserve"> binding</w:t>
      </w:r>
      <w:r w:rsidR="00D154F6">
        <w:t xml:space="preserve"> prevents HIV entry into host cell.</w:t>
      </w:r>
      <w:r w:rsidR="00165B24">
        <w:t xml:space="preserve"> Co receptor antagonists are designed that binds specifically to targeted co receptors, making it unavailable to </w:t>
      </w:r>
      <w:r w:rsidR="002D69EE">
        <w:t>HIV gp120 binding.</w:t>
      </w:r>
    </w:p>
    <w:p w:rsidR="002D69EE" w:rsidRDefault="002D69EE" w:rsidP="00414D34">
      <w:pPr>
        <w:spacing w:line="480" w:lineRule="auto"/>
        <w:jc w:val="both"/>
      </w:pPr>
    </w:p>
    <w:p w:rsidR="00853730" w:rsidRDefault="002D69EE" w:rsidP="00414D34">
      <w:pPr>
        <w:spacing w:line="480" w:lineRule="auto"/>
        <w:jc w:val="both"/>
      </w:pPr>
      <w:r>
        <w:t>Some of the CCR5 antagonists</w:t>
      </w:r>
      <w:r w:rsidR="007D5062">
        <w:t xml:space="preserve"> developed</w:t>
      </w:r>
      <w:r>
        <w:t xml:space="preserve"> are TAK-779</w:t>
      </w:r>
      <w:r w:rsidR="007D5062">
        <w:t xml:space="preserve"> [Baba et al 1999]</w:t>
      </w:r>
      <w:r>
        <w:t xml:space="preserve">, </w:t>
      </w:r>
      <w:r w:rsidR="007D5062">
        <w:t>TAK-652 [Baba et al 2005], vicriviroc [Strizki et al 2005,</w:t>
      </w:r>
      <w:r w:rsidR="00082FF1">
        <w:t xml:space="preserve"> Schurmann et al 2007, Gulick et al 2007</w:t>
      </w:r>
      <w:r w:rsidR="007D5062">
        <w:t>]</w:t>
      </w:r>
      <w:r>
        <w:t xml:space="preserve">, </w:t>
      </w:r>
      <w:r w:rsidR="00082FF1">
        <w:t>AD101 (SCH-350581) [Tsamis et al 2003], Maravirok (</w:t>
      </w:r>
      <w:r>
        <w:t>UK-427857</w:t>
      </w:r>
      <w:r w:rsidR="00082FF1">
        <w:t>) [</w:t>
      </w:r>
      <w:r w:rsidR="007C5C97">
        <w:t>Rosario et al 2005, De Clercq 2005, Fatkenheuer et al 2005, Rosario et al 2006, Wheeler et al 2007</w:t>
      </w:r>
      <w:r w:rsidR="00082FF1">
        <w:t>]</w:t>
      </w:r>
      <w:r>
        <w:t xml:space="preserve">, </w:t>
      </w:r>
      <w:r w:rsidR="00523771">
        <w:t>Aplaviroc (</w:t>
      </w:r>
      <w:r>
        <w:t>GW-873140</w:t>
      </w:r>
      <w:r w:rsidR="00523771">
        <w:t>) [</w:t>
      </w:r>
      <w:r w:rsidR="00853730">
        <w:t>Nichols et al 2007, Latinovic et al 2009</w:t>
      </w:r>
      <w:r w:rsidR="00523771">
        <w:t>]</w:t>
      </w:r>
      <w:r w:rsidR="007D5062">
        <w:t>, PRO-140 [Trkola et al 2001]</w:t>
      </w:r>
      <w:r w:rsidR="00853730">
        <w:t>.</w:t>
      </w:r>
    </w:p>
    <w:p w:rsidR="00853730" w:rsidRDefault="00853730" w:rsidP="00414D34">
      <w:pPr>
        <w:spacing w:line="480" w:lineRule="auto"/>
        <w:jc w:val="both"/>
      </w:pPr>
    </w:p>
    <w:p w:rsidR="00B903ED" w:rsidRDefault="00853730" w:rsidP="00414D34">
      <w:pPr>
        <w:spacing w:line="480" w:lineRule="auto"/>
        <w:jc w:val="both"/>
      </w:pPr>
      <w:r>
        <w:t>It has been observed</w:t>
      </w:r>
      <w:r w:rsidR="00764D23">
        <w:t xml:space="preserve"> that HIV is capable of co receptor switch from CCR5 to inclusion or exclusively CXCR4 [Esbjornsson et al 2010] in late-stage of disease progression.</w:t>
      </w:r>
      <w:r w:rsidR="00B903ED">
        <w:t xml:space="preserve"> HIV can use CXCR4 co receptor as the next door to enter the host cell. Therefore, the development of CXCR4 antagonists is essential.</w:t>
      </w:r>
    </w:p>
    <w:p w:rsidR="00B903ED" w:rsidRDefault="00B903ED" w:rsidP="00414D34">
      <w:pPr>
        <w:spacing w:line="480" w:lineRule="auto"/>
        <w:jc w:val="both"/>
      </w:pPr>
    </w:p>
    <w:p w:rsidR="00A27663" w:rsidRDefault="00B903ED" w:rsidP="00414D34">
      <w:pPr>
        <w:spacing w:line="480" w:lineRule="auto"/>
        <w:jc w:val="both"/>
      </w:pPr>
      <w:r>
        <w:t>Some of the CXCR4 antagonists</w:t>
      </w:r>
      <w:r w:rsidR="006A207D">
        <w:t xml:space="preserve"> either for clinical use or in clinical trial stage are </w:t>
      </w:r>
      <w:r w:rsidR="006C2F11">
        <w:t xml:space="preserve">AMD3100 [Donzella et al 1998], </w:t>
      </w:r>
      <w:r w:rsidR="006A207D">
        <w:t>AMD070 [Schols et al 2003, Stone et al 2007], KRH-163</w:t>
      </w:r>
      <w:r w:rsidR="006C2F11">
        <w:t xml:space="preserve">6 [Ichiyama et al 2003] and </w:t>
      </w:r>
      <w:r w:rsidR="006A207D">
        <w:t>KRH-2731 [Murakami et al 2004]</w:t>
      </w:r>
      <w:r w:rsidR="006C2F11">
        <w:t>.</w:t>
      </w:r>
    </w:p>
    <w:p w:rsidR="00A27663" w:rsidRDefault="00A27663" w:rsidP="00414D34">
      <w:pPr>
        <w:spacing w:line="480" w:lineRule="auto"/>
        <w:jc w:val="both"/>
      </w:pPr>
    </w:p>
    <w:p w:rsidR="00351C0E" w:rsidRDefault="00640E69" w:rsidP="00414D34">
      <w:pPr>
        <w:spacing w:line="480" w:lineRule="auto"/>
        <w:jc w:val="both"/>
      </w:pPr>
      <w:r>
        <w:t>HIV envelope protein gp41 is also a possible target for drug design. Three different strategies for develop anti HIV molecules have been reported based on gp41 coiled coil region structural information. In near future, drugs targeting gp41 might be available [</w:t>
      </w:r>
      <w:r w:rsidR="00916100">
        <w:t>Jiang and Debnath et al 2000</w:t>
      </w:r>
      <w:r>
        <w:t>].</w:t>
      </w:r>
    </w:p>
    <w:p w:rsidR="009E0816" w:rsidRDefault="009E0816" w:rsidP="00414D34">
      <w:pPr>
        <w:spacing w:line="480" w:lineRule="auto"/>
        <w:jc w:val="both"/>
      </w:pPr>
    </w:p>
    <w:p w:rsidR="00843678" w:rsidRPr="009E0816" w:rsidRDefault="009E0816" w:rsidP="00414D34">
      <w:pPr>
        <w:spacing w:line="480" w:lineRule="auto"/>
        <w:jc w:val="both"/>
        <w:rPr>
          <w:b/>
        </w:rPr>
      </w:pPr>
      <w:r w:rsidRPr="009E0816">
        <w:rPr>
          <w:b/>
        </w:rPr>
        <w:t>Fusion Inhibitors</w:t>
      </w:r>
    </w:p>
    <w:p w:rsidR="006B2D06" w:rsidRDefault="006B2D06" w:rsidP="00414D34">
      <w:pPr>
        <w:spacing w:line="480" w:lineRule="auto"/>
        <w:jc w:val="both"/>
      </w:pPr>
    </w:p>
    <w:p w:rsidR="009433CE" w:rsidRDefault="006B2D06" w:rsidP="00414D34">
      <w:pPr>
        <w:spacing w:line="480" w:lineRule="auto"/>
        <w:jc w:val="both"/>
      </w:pPr>
      <w:r>
        <w:t>Binding of gp120-CD4 and subsequently to co receptor</w:t>
      </w:r>
      <w:r w:rsidR="001C0676">
        <w:t xml:space="preserve"> change the confirmation in the viral envelope that shifts the gp41 from a non-fusogenic to a fusogenic state. This change in state drives HIV and host cell fusion. The exposed gp41 N-terminal domain gets inserted into cellular membrane through fusion peptide. The heptad regions HR1 and HR2 changes the free energy associated with six-helix bundle to make it thermo stable and this change in free energy is necessary for the fusion pore formation [</w:t>
      </w:r>
      <w:r w:rsidR="009433CE">
        <w:t>Weiss 2003, Briz et al 2006] and entry into the host cell.</w:t>
      </w:r>
    </w:p>
    <w:p w:rsidR="009433CE" w:rsidRDefault="009433CE" w:rsidP="00414D34">
      <w:pPr>
        <w:spacing w:line="480" w:lineRule="auto"/>
        <w:jc w:val="both"/>
      </w:pPr>
    </w:p>
    <w:p w:rsidR="009E0816" w:rsidRDefault="009433CE" w:rsidP="00414D34">
      <w:pPr>
        <w:spacing w:line="480" w:lineRule="auto"/>
        <w:jc w:val="both"/>
      </w:pPr>
      <w:r>
        <w:t xml:space="preserve">The design of fusion inhibitors is based on the targeting the heptad regions HR1 or HR2. Binding of the inhibitor to either HR1 or HR2 of gp41 makes it unable to make fusion pore. Enfuvirtide </w:t>
      </w:r>
      <w:r w:rsidR="0072578F">
        <w:t xml:space="preserve">[Duffalo and James 2003, Poveda et al 2005] </w:t>
      </w:r>
      <w:r>
        <w:t>is a synthetic peptide, approved for clinical use in 2003</w:t>
      </w:r>
      <w:r w:rsidR="00CA4B79">
        <w:t xml:space="preserve"> (commercial name-Fuzeon) [Robertson 2003]</w:t>
      </w:r>
      <w:r>
        <w:t>, which can bind to HR1 region of gp41 [</w:t>
      </w:r>
      <w:r w:rsidR="00CA4B79">
        <w:t>Wild et al 1993</w:t>
      </w:r>
      <w:r>
        <w:t xml:space="preserve">]. </w:t>
      </w:r>
      <w:r w:rsidR="00CA4B79">
        <w:t xml:space="preserve">T-1249 is a second-generation fusion inhibitor drug that target different HR1 region of gp41 than Enfuvirtide [Kilby and Eron 2003]. T-1249 is active </w:t>
      </w:r>
      <w:r w:rsidR="0072578F">
        <w:t xml:space="preserve">against Enfuvirtide resistance HIV strains, HIV-2 and SIV. </w:t>
      </w:r>
      <w:r w:rsidR="00304CF1">
        <w:t xml:space="preserve"> However, it is discontinued in 2004 for clinical use [Briz et al 2006, Melby et </w:t>
      </w:r>
      <w:r w:rsidR="0093360F">
        <w:t>al 2007</w:t>
      </w:r>
      <w:r w:rsidR="00304CF1">
        <w:t>]. Sifuvirtide is another HIV fusion inhibitor peptide under research [Wang et al 2009].</w:t>
      </w:r>
    </w:p>
    <w:p w:rsidR="00712CF5" w:rsidRDefault="00712CF5" w:rsidP="00712CF5">
      <w:pPr>
        <w:pStyle w:val="Heading3"/>
        <w:rPr>
          <w:rFonts w:asciiTheme="minorHAnsi" w:eastAsiaTheme="minorHAnsi" w:hAnsiTheme="minorHAnsi" w:cstheme="minorBidi"/>
          <w:b w:val="0"/>
          <w:bCs w:val="0"/>
          <w:color w:val="auto"/>
        </w:rPr>
      </w:pPr>
    </w:p>
    <w:p w:rsidR="00712CF5" w:rsidRDefault="00712CF5" w:rsidP="00712CF5">
      <w:pPr>
        <w:pStyle w:val="Heading3"/>
      </w:pPr>
      <w:r>
        <w:t>Structures of Protease and Reverse Transcriptase</w:t>
      </w:r>
    </w:p>
    <w:p w:rsidR="00712CF5" w:rsidRPr="00712CF5" w:rsidRDefault="00712CF5" w:rsidP="00712CF5"/>
    <w:p w:rsidR="002F5521" w:rsidRDefault="002F5521" w:rsidP="002F5521">
      <w:pPr>
        <w:spacing w:line="480" w:lineRule="auto"/>
        <w:jc w:val="both"/>
      </w:pPr>
      <w:r>
        <w:t>Most of the antiviral drugs target either HIV protease and/or reverse transcriptase enzyme. The three dimensional structure of these proteins are vital for the development of inhibitor drugs against them.</w:t>
      </w:r>
    </w:p>
    <w:p w:rsidR="002F5521" w:rsidRDefault="002F5521" w:rsidP="002F5521">
      <w:pPr>
        <w:spacing w:line="480" w:lineRule="auto"/>
        <w:jc w:val="both"/>
      </w:pPr>
    </w:p>
    <w:p w:rsidR="002F5521" w:rsidRPr="00397AA8" w:rsidRDefault="002F5521" w:rsidP="002F5521">
      <w:pPr>
        <w:spacing w:line="480" w:lineRule="auto"/>
        <w:jc w:val="both"/>
        <w:rPr>
          <w:b/>
        </w:rPr>
      </w:pPr>
      <w:r w:rsidRPr="00397AA8">
        <w:rPr>
          <w:b/>
        </w:rPr>
        <w:t>Structure of Protease</w:t>
      </w:r>
    </w:p>
    <w:p w:rsidR="002F5521" w:rsidRDefault="002F5521" w:rsidP="002F5521">
      <w:pPr>
        <w:spacing w:line="480" w:lineRule="auto"/>
        <w:jc w:val="both"/>
      </w:pPr>
    </w:p>
    <w:p w:rsidR="002F5521" w:rsidRDefault="002F5521" w:rsidP="002F5521">
      <w:pPr>
        <w:spacing w:line="480" w:lineRule="auto"/>
        <w:jc w:val="both"/>
      </w:pPr>
      <w:r>
        <w:t xml:space="preserve">HIV protease enzyme was crystallized and its three dimensional structure was determined to boost antiviral drug development targeting the enzyme [Navia et al 1989].  The structure of protease is stored in protein data bank with ID number </w:t>
      </w:r>
      <w:hyperlink r:id="rId19" w:tooltip="Link to HIV-1 protease in PDB" w:history="1">
        <w:r w:rsidRPr="005D0D4B">
          <w:rPr>
            <w:rStyle w:val="Hyperlink"/>
          </w:rPr>
          <w:t>2HVP</w:t>
        </w:r>
      </w:hyperlink>
      <w:r>
        <w:t xml:space="preserve">. The enzyme is a homodimer of two identical 99 amino acid chains, each monomer containing active site conserved region of amino acid sequence </w:t>
      </w:r>
      <w:r w:rsidRPr="00475E2B">
        <w:t>Asp-Thr-Gly</w:t>
      </w:r>
      <w:r>
        <w:t xml:space="preserve"> (position 25 to 27) (Fig). The conserved active </w:t>
      </w:r>
      <w:r w:rsidRPr="001C0F68">
        <w:t xml:space="preserve">site motifs are located in loops that approach the center of the </w:t>
      </w:r>
      <w:r>
        <w:t>di</w:t>
      </w:r>
      <w:r w:rsidRPr="001C0F68">
        <w:t>mer</w:t>
      </w:r>
      <w:r>
        <w:t>s</w:t>
      </w:r>
      <w:r w:rsidRPr="001C0F68">
        <w:t xml:space="preserve">. </w:t>
      </w:r>
      <w:r>
        <w:t>The two dimers are connected with four stranded anti parallel beta sheets involving both C and N terminals of the subunits. Both monomer subunits together form a long cleft where the catalytically important residue asparatic acid from both subunits are located in a coplanar configuration. Each monomer subunit has distinct structure called “flap structure” containing anti parallel beta-sheets and a beta loop in between the sheets, extending over the substrate binding active site [Ho et al 1994, Hosur et al 1994].</w:t>
      </w:r>
    </w:p>
    <w:p w:rsidR="002F5521" w:rsidRDefault="002F5521" w:rsidP="002F5521">
      <w:pPr>
        <w:spacing w:line="480" w:lineRule="auto"/>
        <w:jc w:val="both"/>
      </w:pPr>
    </w:p>
    <w:p w:rsidR="002F5521" w:rsidRDefault="002F5521" w:rsidP="002F5521">
      <w:pPr>
        <w:spacing w:line="480" w:lineRule="auto"/>
        <w:jc w:val="both"/>
      </w:pPr>
      <w:r>
        <w:t>The amino acids towards the end of the N-terminus and C- terminus of each subunits are conventionally named P1, P2, P3 and P1’, P2’, P3’ etc respectively [Jack et al 1988]. At the active site, the subsites that interacts with the corresponding substrate or inhibitor side chains are named as S1, S2, S3 etc (from N terminus) and S1’, S2’, S3’ etc (from C – terminus) respectively from central asparatic acid residue. The seven amino acids at major processing subsites S4-S3’ are the most efficient at cleaving peptide substrates.</w:t>
      </w:r>
    </w:p>
    <w:p w:rsidR="002F5521" w:rsidRDefault="002F5521" w:rsidP="002F5521">
      <w:pPr>
        <w:spacing w:line="480" w:lineRule="auto"/>
        <w:jc w:val="both"/>
      </w:pPr>
    </w:p>
    <w:p w:rsidR="002F5521" w:rsidRDefault="002F5521" w:rsidP="002F5521">
      <w:pPr>
        <w:spacing w:line="480" w:lineRule="auto"/>
        <w:jc w:val="both"/>
      </w:pPr>
      <w:r>
        <w:rPr>
          <w:noProof/>
          <w:lang w:eastAsia="en-US"/>
        </w:rPr>
        <w:drawing>
          <wp:inline distT="0" distB="0" distL="0" distR="0">
            <wp:extent cx="5270500" cy="3296920"/>
            <wp:effectExtent l="25400" t="0" r="0" b="0"/>
            <wp:docPr id="2" name="Picture 0" descr="Screen shot 2013-06-06 at 12.4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6-06 at 12.42.41 PM.png"/>
                    <pic:cNvPicPr/>
                  </pic:nvPicPr>
                  <pic:blipFill>
                    <a:blip r:embed="rId20"/>
                    <a:stretch>
                      <a:fillRect/>
                    </a:stretch>
                  </pic:blipFill>
                  <pic:spPr>
                    <a:xfrm>
                      <a:off x="0" y="0"/>
                      <a:ext cx="5270500" cy="3296920"/>
                    </a:xfrm>
                    <a:prstGeom prst="rect">
                      <a:avLst/>
                    </a:prstGeom>
                  </pic:spPr>
                </pic:pic>
              </a:graphicData>
            </a:graphic>
          </wp:inline>
        </w:drawing>
      </w:r>
    </w:p>
    <w:p w:rsidR="00577E9A" w:rsidRPr="00577E9A" w:rsidRDefault="002F5521" w:rsidP="00577E9A">
      <w:pPr>
        <w:rPr>
          <w:rFonts w:ascii="Times" w:hAnsi="Times"/>
          <w:sz w:val="20"/>
          <w:szCs w:val="20"/>
        </w:rPr>
      </w:pPr>
      <w:r w:rsidRPr="008A359F">
        <w:rPr>
          <w:sz w:val="20"/>
        </w:rPr>
        <w:t>Fig</w:t>
      </w:r>
      <w:r w:rsidR="00D306C1">
        <w:rPr>
          <w:sz w:val="20"/>
        </w:rPr>
        <w:t>ure</w:t>
      </w:r>
      <w:r w:rsidRPr="008A359F">
        <w:rPr>
          <w:sz w:val="20"/>
        </w:rPr>
        <w:t xml:space="preserve">: </w:t>
      </w:r>
      <w:r w:rsidR="00A52ED5">
        <w:rPr>
          <w:rFonts w:ascii="Times" w:hAnsi="Times" w:cs="Times"/>
          <w:color w:val="141413"/>
          <w:sz w:val="20"/>
          <w:szCs w:val="14"/>
        </w:rPr>
        <w:t>A detailed molecular</w:t>
      </w:r>
      <w:r w:rsidRPr="008A359F">
        <w:rPr>
          <w:rFonts w:ascii="Times" w:hAnsi="Times" w:cs="Times"/>
          <w:color w:val="141413"/>
          <w:sz w:val="20"/>
          <w:szCs w:val="14"/>
        </w:rPr>
        <w:t xml:space="preserve"> structure of HIV-1 protease. </w:t>
      </w:r>
      <w:r w:rsidR="00A52ED5">
        <w:rPr>
          <w:rFonts w:ascii="Times" w:hAnsi="Times" w:cs="Times"/>
          <w:color w:val="141413"/>
          <w:sz w:val="20"/>
          <w:szCs w:val="14"/>
        </w:rPr>
        <w:t xml:space="preserve">Different regions of protease are denoted by color. Yellow – Active site region; Red – Flap region; Blue - </w:t>
      </w:r>
      <w:r w:rsidRPr="008A359F">
        <w:rPr>
          <w:rFonts w:ascii="Times" w:hAnsi="Times" w:cs="Times"/>
          <w:color w:val="141413"/>
          <w:sz w:val="20"/>
          <w:szCs w:val="14"/>
        </w:rPr>
        <w:t xml:space="preserve">flap hinge </w:t>
      </w:r>
      <w:r w:rsidR="00A52ED5">
        <w:rPr>
          <w:rFonts w:ascii="Times" w:hAnsi="Times" w:cs="Times"/>
          <w:color w:val="141413"/>
          <w:sz w:val="20"/>
          <w:szCs w:val="14"/>
        </w:rPr>
        <w:t>residue</w:t>
      </w:r>
      <w:r w:rsidRPr="008A359F">
        <w:rPr>
          <w:rFonts w:ascii="Times" w:hAnsi="Times" w:cs="Times"/>
          <w:color w:val="141413"/>
          <w:sz w:val="20"/>
          <w:szCs w:val="14"/>
        </w:rPr>
        <w:t xml:space="preserve">; </w:t>
      </w:r>
      <w:r w:rsidR="00A52ED5">
        <w:rPr>
          <w:rFonts w:ascii="Times" w:hAnsi="Times" w:cs="Times"/>
          <w:color w:val="141413"/>
          <w:sz w:val="20"/>
          <w:szCs w:val="14"/>
        </w:rPr>
        <w:t xml:space="preserve">Light blue - </w:t>
      </w:r>
      <w:r w:rsidRPr="008A359F">
        <w:rPr>
          <w:rFonts w:ascii="Times" w:hAnsi="Times" w:cs="Times"/>
          <w:color w:val="141413"/>
          <w:sz w:val="20"/>
          <w:szCs w:val="14"/>
        </w:rPr>
        <w:t xml:space="preserve">residues adjacent to the active site; </w:t>
      </w:r>
      <w:r w:rsidR="00A52ED5">
        <w:rPr>
          <w:rFonts w:ascii="Times" w:hAnsi="Times" w:cs="Times"/>
          <w:color w:val="141413"/>
          <w:sz w:val="20"/>
          <w:szCs w:val="14"/>
        </w:rPr>
        <w:t xml:space="preserve">Purple - </w:t>
      </w:r>
      <w:r w:rsidRPr="008A359F">
        <w:rPr>
          <w:rFonts w:ascii="Times" w:hAnsi="Times" w:cs="Times"/>
          <w:color w:val="141413"/>
          <w:sz w:val="20"/>
          <w:szCs w:val="14"/>
        </w:rPr>
        <w:t xml:space="preserve">residues distant from the active site of the enzyme. </w:t>
      </w:r>
      <w:r w:rsidR="00A52ED5">
        <w:rPr>
          <w:rFonts w:ascii="Times" w:hAnsi="Times" w:cs="Times"/>
          <w:color w:val="141413"/>
          <w:sz w:val="20"/>
          <w:szCs w:val="14"/>
        </w:rPr>
        <w:t xml:space="preserve">Source: </w:t>
      </w:r>
      <w:r w:rsidR="00577E9A" w:rsidRPr="00577E9A">
        <w:rPr>
          <w:rFonts w:ascii="Times" w:hAnsi="Times"/>
          <w:sz w:val="20"/>
          <w:szCs w:val="20"/>
        </w:rPr>
        <w:t xml:space="preserve">Boden, Daniel, and Martin Markowitz. “Resistance to Human Immunodeficiency Virus Type 1 Protease Inhibitors.” </w:t>
      </w:r>
      <w:r w:rsidR="00577E9A" w:rsidRPr="00577E9A">
        <w:rPr>
          <w:rFonts w:ascii="Times" w:hAnsi="Times"/>
          <w:i/>
          <w:sz w:val="20"/>
          <w:szCs w:val="20"/>
        </w:rPr>
        <w:t>Antimicrobial Agents and Chemotherapy</w:t>
      </w:r>
      <w:r w:rsidR="00577E9A" w:rsidRPr="00577E9A">
        <w:rPr>
          <w:rFonts w:ascii="Times" w:hAnsi="Times"/>
          <w:sz w:val="20"/>
          <w:szCs w:val="20"/>
        </w:rPr>
        <w:t xml:space="preserve"> 42, no. 11 (November 1, 1998): 2775–2783.</w:t>
      </w:r>
    </w:p>
    <w:p w:rsidR="002F5521" w:rsidRDefault="002F5521" w:rsidP="002F5521">
      <w:pPr>
        <w:spacing w:line="480" w:lineRule="auto"/>
        <w:jc w:val="both"/>
        <w:rPr>
          <w:b/>
        </w:rPr>
      </w:pPr>
    </w:p>
    <w:p w:rsidR="002F5521" w:rsidRPr="00397AA8" w:rsidRDefault="00D306C1" w:rsidP="002F5521">
      <w:pPr>
        <w:spacing w:line="480" w:lineRule="auto"/>
        <w:jc w:val="both"/>
        <w:rPr>
          <w:b/>
        </w:rPr>
      </w:pPr>
      <w:r>
        <w:rPr>
          <w:b/>
        </w:rPr>
        <w:br w:type="page"/>
      </w:r>
      <w:r w:rsidR="002F5521" w:rsidRPr="00397AA8">
        <w:rPr>
          <w:b/>
        </w:rPr>
        <w:t>Structure of reverse transcriptase</w:t>
      </w:r>
    </w:p>
    <w:p w:rsidR="002F5521" w:rsidRDefault="002F5521" w:rsidP="002F5521">
      <w:pPr>
        <w:spacing w:line="480" w:lineRule="auto"/>
        <w:jc w:val="both"/>
      </w:pPr>
    </w:p>
    <w:p w:rsidR="00D306C1" w:rsidRDefault="002F5521" w:rsidP="002F5521">
      <w:pPr>
        <w:spacing w:line="480" w:lineRule="auto"/>
        <w:jc w:val="both"/>
      </w:pPr>
      <w:r>
        <w:t xml:space="preserve">HIV-1 reverse transcriptase is a heterodimer of two subunits: p66 (66 kilo Daltons) and p51 (51 kilo Daltons). The catalytic polymerase domain is located at 440 amino acids at N – terminal of p66 subunit and the RNaseH domain is located at 120 amino acids at C – terminal of the same subunit [Jacob and Molina et al 1993]. The p51 subunit is 440 amino acids long and is identical to the first 440 residues of p66 subunit from N – terminal but has significant structural conformation. The identical regions of p66 and p51 subunits have four sub domains: fingers (residue 1-85, and 118-155), palm (residues 86-117 and 156-236), thumb (residue 237-318) and connection (319-426) [Kohlstaedt et al 1992, Jacobo and Molina et al 1993]. However, the relative positions of the four subdomains at identical regions of p66 and p51 are different (fig below). Reverse transcriptase functions two enzymatic </w:t>
      </w:r>
      <w:r w:rsidR="00577E9A">
        <w:t>activities</w:t>
      </w:r>
      <w:r>
        <w:t>: DNA polymerase and RNase H, both required for copying single stranded RNA to double stranded DNA. Both the enzymatic catalytic functions occur in the active site of p66. The polymerase and RNase H has spatially distinct domains in p66. The four subdomains: fingers, palm, thumb and connections in p66 discussed above</w:t>
      </w:r>
      <w:r w:rsidR="00D306C1">
        <w:t xml:space="preserve"> occur in polymerase domain (Figure</w:t>
      </w:r>
      <w:r>
        <w:t>).</w:t>
      </w:r>
    </w:p>
    <w:p w:rsidR="002F5521" w:rsidRDefault="002F5521" w:rsidP="002F5521">
      <w:pPr>
        <w:spacing w:line="480" w:lineRule="auto"/>
        <w:jc w:val="both"/>
      </w:pPr>
    </w:p>
    <w:p w:rsidR="00D306C1" w:rsidRDefault="00D306C1" w:rsidP="00D306C1">
      <w:pPr>
        <w:spacing w:line="480" w:lineRule="auto"/>
        <w:jc w:val="both"/>
      </w:pPr>
      <w:r>
        <w:t xml:space="preserve">The DNA binding cleft is formed in the subdomains of polymerase and RNase H. The p51 sub domains “thumb” and “connection” </w:t>
      </w:r>
      <w:proofErr w:type="gramStart"/>
      <w:r>
        <w:t>form</w:t>
      </w:r>
      <w:proofErr w:type="gramEnd"/>
      <w:r>
        <w:t xml:space="preserve"> the floor of DNA binding cleft. The DNA, bound to the cleft, makes contact with active sites of both polymerase and RNase H. The p66 thumb positions the DNA at the cleft through interactions that involve primer and template strands.</w:t>
      </w:r>
    </w:p>
    <w:p w:rsidR="002F5521" w:rsidRDefault="002F5521" w:rsidP="002F5521">
      <w:pPr>
        <w:spacing w:line="480" w:lineRule="auto"/>
        <w:jc w:val="both"/>
      </w:pPr>
    </w:p>
    <w:p w:rsidR="002F5521" w:rsidRDefault="00677235" w:rsidP="002F5521">
      <w:pPr>
        <w:spacing w:line="480" w:lineRule="auto"/>
        <w:jc w:val="both"/>
      </w:pPr>
      <w:r w:rsidRPr="00677235">
        <w:rPr>
          <w:noProof/>
          <w:lang w:eastAsia="en-US"/>
        </w:rPr>
        <w:drawing>
          <wp:inline distT="0" distB="0" distL="0" distR="0">
            <wp:extent cx="5270500" cy="3877310"/>
            <wp:effectExtent l="25400" t="0" r="0" b="0"/>
            <wp:docPr id="36" name="Picture 18" descr="Screen shot 2013-06-07 at 12.3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6-07 at 12.38.39 PM.png"/>
                    <pic:cNvPicPr/>
                  </pic:nvPicPr>
                  <pic:blipFill>
                    <a:blip r:embed="rId21"/>
                    <a:stretch>
                      <a:fillRect/>
                    </a:stretch>
                  </pic:blipFill>
                  <pic:spPr>
                    <a:xfrm>
                      <a:off x="0" y="0"/>
                      <a:ext cx="5270500" cy="3877310"/>
                    </a:xfrm>
                    <a:prstGeom prst="rect">
                      <a:avLst/>
                    </a:prstGeom>
                  </pic:spPr>
                </pic:pic>
              </a:graphicData>
            </a:graphic>
          </wp:inline>
        </w:drawing>
      </w:r>
    </w:p>
    <w:p w:rsidR="00677235" w:rsidRDefault="00677235" w:rsidP="00577E9A">
      <w:pPr>
        <w:jc w:val="both"/>
        <w:rPr>
          <w:rFonts w:ascii="Times" w:hAnsi="Times" w:cs="Times"/>
          <w:color w:val="1A1818"/>
          <w:sz w:val="22"/>
          <w:szCs w:val="17"/>
        </w:rPr>
      </w:pPr>
    </w:p>
    <w:p w:rsidR="00577E9A" w:rsidRPr="00577E9A" w:rsidRDefault="002F5521" w:rsidP="00577E9A">
      <w:pPr>
        <w:jc w:val="both"/>
        <w:rPr>
          <w:rFonts w:ascii="Times" w:hAnsi="Times"/>
          <w:sz w:val="20"/>
          <w:szCs w:val="20"/>
        </w:rPr>
      </w:pPr>
      <w:r>
        <w:rPr>
          <w:rFonts w:ascii="Times" w:hAnsi="Times" w:cs="Times"/>
          <w:color w:val="1A1818"/>
          <w:sz w:val="22"/>
          <w:szCs w:val="17"/>
        </w:rPr>
        <w:t xml:space="preserve">Figure: </w:t>
      </w:r>
      <w:r w:rsidRPr="009F7E9F">
        <w:rPr>
          <w:rFonts w:ascii="Times" w:hAnsi="Times" w:cs="Times"/>
          <w:color w:val="1A1818"/>
          <w:sz w:val="22"/>
          <w:szCs w:val="17"/>
        </w:rPr>
        <w:t>R</w:t>
      </w:r>
      <w:r w:rsidR="00577E9A">
        <w:rPr>
          <w:rFonts w:ascii="Times" w:hAnsi="Times" w:cs="Times"/>
          <w:color w:val="1A1818"/>
          <w:sz w:val="22"/>
          <w:szCs w:val="17"/>
        </w:rPr>
        <w:t>ibbon representation of HIV-1 Reverse Transcriptase</w:t>
      </w:r>
      <w:r w:rsidRPr="009F7E9F">
        <w:rPr>
          <w:rFonts w:ascii="Times" w:hAnsi="Times" w:cs="Times"/>
          <w:color w:val="1A1818"/>
          <w:sz w:val="22"/>
          <w:szCs w:val="17"/>
        </w:rPr>
        <w:t xml:space="preserve"> complex</w:t>
      </w:r>
      <w:r w:rsidR="00577E9A">
        <w:rPr>
          <w:rFonts w:ascii="Times" w:hAnsi="Times" w:cs="Times"/>
          <w:color w:val="1A1818"/>
          <w:sz w:val="22"/>
          <w:szCs w:val="17"/>
        </w:rPr>
        <w:t>ed</w:t>
      </w:r>
      <w:r w:rsidRPr="009F7E9F">
        <w:rPr>
          <w:rFonts w:ascii="Times" w:hAnsi="Times" w:cs="Times"/>
          <w:color w:val="1A1818"/>
          <w:sz w:val="22"/>
          <w:szCs w:val="17"/>
        </w:rPr>
        <w:t xml:space="preserve"> with nucleic acid. The fingers, palm, thumb,</w:t>
      </w:r>
      <w:r w:rsidR="00677235">
        <w:rPr>
          <w:rFonts w:ascii="Times" w:hAnsi="Times" w:cs="Times"/>
          <w:color w:val="1A1818"/>
          <w:sz w:val="22"/>
          <w:szCs w:val="17"/>
        </w:rPr>
        <w:t xml:space="preserve"> connection, and RNase H sub do</w:t>
      </w:r>
      <w:r w:rsidRPr="009F7E9F">
        <w:rPr>
          <w:rFonts w:ascii="Times" w:hAnsi="Times" w:cs="Times"/>
          <w:color w:val="1A1818"/>
          <w:sz w:val="22"/>
          <w:szCs w:val="17"/>
        </w:rPr>
        <w:t xml:space="preserve">mains </w:t>
      </w:r>
      <w:r w:rsidR="00677235">
        <w:rPr>
          <w:rFonts w:ascii="Times" w:hAnsi="Times" w:cs="Times"/>
          <w:color w:val="1A1818"/>
          <w:sz w:val="22"/>
          <w:szCs w:val="17"/>
        </w:rPr>
        <w:t xml:space="preserve">are encoded with colors </w:t>
      </w:r>
      <w:r w:rsidRPr="009F7E9F">
        <w:rPr>
          <w:rFonts w:ascii="Times" w:hAnsi="Times" w:cs="Times"/>
          <w:color w:val="1A1818"/>
          <w:sz w:val="22"/>
          <w:szCs w:val="17"/>
        </w:rPr>
        <w:t>blue, red, green, yellow, and orange, respectively. The p51 sub</w:t>
      </w:r>
      <w:r w:rsidR="00677235">
        <w:rPr>
          <w:rFonts w:ascii="Times" w:hAnsi="Times" w:cs="Times"/>
          <w:color w:val="1A1818"/>
          <w:sz w:val="22"/>
          <w:szCs w:val="17"/>
        </w:rPr>
        <w:t xml:space="preserve"> </w:t>
      </w:r>
      <w:r w:rsidRPr="009F7E9F">
        <w:rPr>
          <w:rFonts w:ascii="Times" w:hAnsi="Times" w:cs="Times"/>
          <w:color w:val="1A1818"/>
          <w:sz w:val="22"/>
          <w:szCs w:val="17"/>
        </w:rPr>
        <w:t xml:space="preserve">- unit is in dark brown. The template and primer DNA strands are shown in light gray and dark gray, respectively. Source: </w:t>
      </w:r>
      <w:r w:rsidR="00577E9A" w:rsidRPr="00577E9A">
        <w:rPr>
          <w:rFonts w:ascii="Times" w:hAnsi="Times"/>
          <w:sz w:val="20"/>
          <w:szCs w:val="20"/>
        </w:rPr>
        <w:t xml:space="preserve">Huang, Huifang, Rajiv Chopra, Gregory L. Verdine, and Stephen C. Harrison. “Structure of a Covalently Trapped Catalytic Complex of HIV-1 Reverse Transcriptase: Implications for Drug Resistance.” </w:t>
      </w:r>
      <w:r w:rsidR="00577E9A" w:rsidRPr="00577E9A">
        <w:rPr>
          <w:rFonts w:ascii="Times" w:hAnsi="Times"/>
          <w:i/>
          <w:sz w:val="20"/>
          <w:szCs w:val="20"/>
        </w:rPr>
        <w:t>Science</w:t>
      </w:r>
      <w:r w:rsidR="00577E9A" w:rsidRPr="00577E9A">
        <w:rPr>
          <w:rFonts w:ascii="Times" w:hAnsi="Times"/>
          <w:sz w:val="20"/>
          <w:szCs w:val="20"/>
        </w:rPr>
        <w:t xml:space="preserve"> 282, no. 5394 (November 27, 1998): 1669–1675. </w:t>
      </w:r>
      <w:proofErr w:type="gramStart"/>
      <w:r w:rsidR="00577E9A">
        <w:rPr>
          <w:rFonts w:ascii="Times" w:hAnsi="Times"/>
          <w:sz w:val="20"/>
          <w:szCs w:val="20"/>
        </w:rPr>
        <w:t>d</w:t>
      </w:r>
      <w:r w:rsidR="00577E9A" w:rsidRPr="00577E9A">
        <w:rPr>
          <w:rFonts w:ascii="Times" w:hAnsi="Times"/>
          <w:sz w:val="20"/>
          <w:szCs w:val="20"/>
        </w:rPr>
        <w:t>oi:10.1126</w:t>
      </w:r>
      <w:proofErr w:type="gramEnd"/>
      <w:r w:rsidR="00577E9A" w:rsidRPr="00577E9A">
        <w:rPr>
          <w:rFonts w:ascii="Times" w:hAnsi="Times"/>
          <w:sz w:val="20"/>
          <w:szCs w:val="20"/>
        </w:rPr>
        <w:t>/science.282.5394.1669.</w:t>
      </w:r>
    </w:p>
    <w:p w:rsidR="002F5521" w:rsidRDefault="002F5521" w:rsidP="00577E9A">
      <w:pPr>
        <w:spacing w:before="2" w:after="2" w:line="480" w:lineRule="auto"/>
        <w:jc w:val="both"/>
      </w:pPr>
    </w:p>
    <w:p w:rsidR="002F5521" w:rsidRDefault="002F5521" w:rsidP="002F5521">
      <w:pPr>
        <w:spacing w:line="480" w:lineRule="auto"/>
        <w:jc w:val="both"/>
      </w:pPr>
      <w:r>
        <w:t>The polymerase active site of p66 has three catalytic carboxylates: D110, D185 and D189. They bind two divalent ions (Mg++ or Mn++) that are required for catalysis [Larder et al 1987].</w:t>
      </w:r>
    </w:p>
    <w:p w:rsidR="002F5521" w:rsidRDefault="002F5521" w:rsidP="002F5521">
      <w:pPr>
        <w:spacing w:line="480" w:lineRule="auto"/>
        <w:jc w:val="both"/>
      </w:pPr>
    </w:p>
    <w:p w:rsidR="002F5521" w:rsidRDefault="002F5521" w:rsidP="002F5521">
      <w:pPr>
        <w:spacing w:line="480" w:lineRule="auto"/>
        <w:jc w:val="both"/>
      </w:pPr>
      <w:r>
        <w:t>Some conserved residues that are involved in DNA polymerization are: K65, R72, Y115 and Q151 [Huang et al 1998,Martin-Hernandez et al 1996, Gao et al 1997, Boyer et al 2000].</w:t>
      </w:r>
    </w:p>
    <w:p w:rsidR="008868EC" w:rsidRDefault="00843678" w:rsidP="002D67F0">
      <w:pPr>
        <w:pStyle w:val="Heading3"/>
        <w:spacing w:line="480" w:lineRule="auto"/>
        <w:jc w:val="both"/>
      </w:pPr>
      <w:r>
        <w:t>Drug Resistance in HIV</w:t>
      </w:r>
    </w:p>
    <w:p w:rsidR="008868EC" w:rsidRDefault="008868EC" w:rsidP="002D67F0">
      <w:pPr>
        <w:spacing w:line="480" w:lineRule="auto"/>
        <w:jc w:val="both"/>
      </w:pPr>
    </w:p>
    <w:p w:rsidR="00065906" w:rsidRDefault="00BE05CA" w:rsidP="002D67F0">
      <w:pPr>
        <w:spacing w:line="480" w:lineRule="auto"/>
        <w:jc w:val="both"/>
      </w:pPr>
      <w:r>
        <w:t>Lots of researches have been conducted for elucidating the deta</w:t>
      </w:r>
      <w:r w:rsidR="00E53F8C">
        <w:t>ils of HIV life cycle</w:t>
      </w:r>
      <w:r w:rsidR="0077377B">
        <w:t xml:space="preserve"> [Frankel and Young 1998]</w:t>
      </w:r>
      <w:r w:rsidR="00E53F8C">
        <w:t xml:space="preserve">. HIV proteins with active participation in the viral replication have been identified with detailed information and their </w:t>
      </w:r>
      <w:r w:rsidR="00A37300">
        <w:t>three-</w:t>
      </w:r>
      <w:r>
        <w:t xml:space="preserve">dimensional structures. Different strategies </w:t>
      </w:r>
      <w:r w:rsidR="00E53F8C">
        <w:t>based on the function and three-dimensional structures of the viral proteins are applied for</w:t>
      </w:r>
      <w:r>
        <w:t xml:space="preserve"> </w:t>
      </w:r>
      <w:r w:rsidR="00E53F8C">
        <w:t xml:space="preserve">anti retroviral </w:t>
      </w:r>
      <w:r>
        <w:t xml:space="preserve">drug </w:t>
      </w:r>
      <w:r w:rsidR="00E53F8C">
        <w:t>development, to arrest HIV replication. Many anti retroviral drugs have been developed to date; eventually all failed to arrest HIV replica</w:t>
      </w:r>
      <w:r w:rsidR="00065906">
        <w:t>tion. The reason for the lost of therapeutic drug effect is the development of HIV resistance to those drugs.</w:t>
      </w:r>
    </w:p>
    <w:p w:rsidR="00065906" w:rsidRDefault="00065906" w:rsidP="002D67F0">
      <w:pPr>
        <w:spacing w:line="480" w:lineRule="auto"/>
        <w:jc w:val="both"/>
      </w:pPr>
    </w:p>
    <w:p w:rsidR="0077377B" w:rsidRDefault="00065906" w:rsidP="002D67F0">
      <w:pPr>
        <w:spacing w:line="480" w:lineRule="auto"/>
        <w:jc w:val="both"/>
      </w:pPr>
      <w:r>
        <w:t>HIV develops resistance to drugs with suitable mutations to counteract the drug effect. HIV has extremely high replication rate of around 10</w:t>
      </w:r>
      <w:r w:rsidR="00F60B53" w:rsidRPr="00F60B53">
        <w:rPr>
          <w:vertAlign w:val="superscript"/>
        </w:rPr>
        <w:t>10</w:t>
      </w:r>
      <w:r>
        <w:t xml:space="preserve"> virus produced per day</w:t>
      </w:r>
      <w:r w:rsidR="005C1ECF">
        <w:t xml:space="preserve"> [Coffin at 1995</w:t>
      </w:r>
      <w:r w:rsidR="004D190D">
        <w:t>, Ho et al 1995</w:t>
      </w:r>
      <w:r w:rsidR="005C1ECF">
        <w:t>]</w:t>
      </w:r>
      <w:r>
        <w:t xml:space="preserve">. The error-pruned reverse transcriptase adds a wrong base per </w:t>
      </w:r>
      <w:r w:rsidR="00C162C5">
        <w:t>18000</w:t>
      </w:r>
      <w:r>
        <w:t xml:space="preserve"> nucleotides</w:t>
      </w:r>
      <w:r w:rsidR="005C1ECF">
        <w:t xml:space="preserve"> during cDNA elongation</w:t>
      </w:r>
      <w:r w:rsidR="006851CB">
        <w:t xml:space="preserve"> [</w:t>
      </w:r>
      <w:r w:rsidR="00822ABB">
        <w:t>Roberts et al 1988</w:t>
      </w:r>
      <w:r w:rsidR="006851CB">
        <w:t>]</w:t>
      </w:r>
      <w:r w:rsidR="005C1ECF">
        <w:t xml:space="preserve">. This indicates that every base position in HIV genome of around 10,000 nucleotides </w:t>
      </w:r>
      <w:r w:rsidR="00C162C5">
        <w:t>has</w:t>
      </w:r>
      <w:r w:rsidR="005C1ECF">
        <w:t xml:space="preserve"> high probability of wrong base addition during polymerization. This creates a high genetic variability in HIV population. This pool of genetically variable HIV variants is</w:t>
      </w:r>
      <w:r w:rsidR="00C162C5">
        <w:t xml:space="preserve"> called HIV viral quasispecies.</w:t>
      </w:r>
    </w:p>
    <w:p w:rsidR="0077377B" w:rsidRDefault="0077377B" w:rsidP="002D67F0">
      <w:pPr>
        <w:spacing w:line="480" w:lineRule="auto"/>
        <w:jc w:val="both"/>
      </w:pPr>
    </w:p>
    <w:p w:rsidR="00B134CB" w:rsidRDefault="00DB4958" w:rsidP="002D67F0">
      <w:pPr>
        <w:widowControl w:val="0"/>
        <w:autoSpaceDE w:val="0"/>
        <w:autoSpaceDN w:val="0"/>
        <w:adjustRightInd w:val="0"/>
        <w:spacing w:line="480" w:lineRule="auto"/>
        <w:jc w:val="both"/>
      </w:pPr>
      <w:r>
        <w:t>Larder et al first observed resistant HIV in 1989 for the drug Zidovudine (</w:t>
      </w:r>
      <w:r w:rsidRPr="00DB4958">
        <w:t>AZT; 3′-azido-3′-deoxythymidine</w:t>
      </w:r>
      <w:r>
        <w:t xml:space="preserve">). Since then, many other drugs have been developed that </w:t>
      </w:r>
      <w:r w:rsidR="00640311">
        <w:t>target HIV proteins crucial at diff</w:t>
      </w:r>
      <w:r w:rsidR="006760A2">
        <w:t>erent stages of its life cycle. HIV has been successful to resist any antiretroviral drugs (provide list of drugs at annex) designed to date. HIV acquires mutations at different positions of its genes to resist the drugs. Some drugs require one mutation for HIV to be resistance (low genetic barrier) whereas others require two or more (high genetic barrier). Clinical monotherapy lead</w:t>
      </w:r>
      <w:r w:rsidR="00DA3A17">
        <w:t>s to drug failure in short time. Power combinations of triple and quadruple mixture of protease and reverse transcriptase inhibitor have superseded monotherapy, to increase the genetic barrier for HIV</w:t>
      </w:r>
      <w:r w:rsidR="00B30583">
        <w:t xml:space="preserve"> [Gulick et al 1997, Hammer et al 1997</w:t>
      </w:r>
      <w:r w:rsidR="003E097B">
        <w:t>, Perelson et al 1997</w:t>
      </w:r>
      <w:r w:rsidR="00B30583">
        <w:t>]</w:t>
      </w:r>
      <w:r w:rsidR="00DA3A17">
        <w:t xml:space="preserve">. Combined antiretroviral therapy has </w:t>
      </w:r>
      <w:r w:rsidR="003E097B">
        <w:t>served</w:t>
      </w:r>
      <w:r w:rsidR="00DA3A17">
        <w:t xml:space="preserve"> successful reduction in viral load for certain time period</w:t>
      </w:r>
      <w:r w:rsidR="00C342AD">
        <w:t xml:space="preserve">. </w:t>
      </w:r>
      <w:r w:rsidR="00DA3A17">
        <w:t xml:space="preserve">However, this does not </w:t>
      </w:r>
      <w:r w:rsidR="00A47AD4">
        <w:t xml:space="preserve">expunge the virus from the patient, and </w:t>
      </w:r>
      <w:r w:rsidR="003E097B">
        <w:t xml:space="preserve">eventually </w:t>
      </w:r>
      <w:r w:rsidR="00B134CB">
        <w:t>it replicates actively from the reservoir</w:t>
      </w:r>
      <w:r w:rsidR="00C342AD">
        <w:t xml:space="preserve"> [Wong et al 1997]</w:t>
      </w:r>
      <w:r w:rsidR="00A47AD4">
        <w:t>. Therefore, at the current context of our successfully designed drugs, HIV drug resistance is inevitable; sustained suppression of the virus is not possible.</w:t>
      </w:r>
    </w:p>
    <w:p w:rsidR="00B134CB" w:rsidRDefault="00B134CB" w:rsidP="002D67F0">
      <w:pPr>
        <w:widowControl w:val="0"/>
        <w:autoSpaceDE w:val="0"/>
        <w:autoSpaceDN w:val="0"/>
        <w:adjustRightInd w:val="0"/>
        <w:spacing w:line="480" w:lineRule="auto"/>
        <w:jc w:val="both"/>
      </w:pPr>
    </w:p>
    <w:p w:rsidR="00B134CB" w:rsidRPr="0066005B" w:rsidRDefault="00B134CB" w:rsidP="002D67F0">
      <w:pPr>
        <w:widowControl w:val="0"/>
        <w:autoSpaceDE w:val="0"/>
        <w:autoSpaceDN w:val="0"/>
        <w:adjustRightInd w:val="0"/>
        <w:spacing w:line="480" w:lineRule="auto"/>
        <w:jc w:val="both"/>
        <w:rPr>
          <w:b/>
        </w:rPr>
      </w:pPr>
      <w:r w:rsidRPr="0066005B">
        <w:rPr>
          <w:b/>
        </w:rPr>
        <w:t xml:space="preserve">Mechanism of HIV </w:t>
      </w:r>
      <w:r w:rsidR="0036206C">
        <w:rPr>
          <w:b/>
        </w:rPr>
        <w:t>acquiring</w:t>
      </w:r>
      <w:r w:rsidRPr="0066005B">
        <w:rPr>
          <w:b/>
        </w:rPr>
        <w:t xml:space="preserve"> resistance to drugs</w:t>
      </w:r>
    </w:p>
    <w:p w:rsidR="00B134CB" w:rsidRPr="0066005B" w:rsidRDefault="00B134CB" w:rsidP="002D67F0">
      <w:pPr>
        <w:widowControl w:val="0"/>
        <w:autoSpaceDE w:val="0"/>
        <w:autoSpaceDN w:val="0"/>
        <w:adjustRightInd w:val="0"/>
        <w:spacing w:line="480" w:lineRule="auto"/>
        <w:jc w:val="both"/>
        <w:rPr>
          <w:b/>
        </w:rPr>
      </w:pPr>
    </w:p>
    <w:p w:rsidR="0066005B" w:rsidRPr="0066005B" w:rsidRDefault="00B134CB" w:rsidP="002D67F0">
      <w:pPr>
        <w:widowControl w:val="0"/>
        <w:autoSpaceDE w:val="0"/>
        <w:autoSpaceDN w:val="0"/>
        <w:adjustRightInd w:val="0"/>
        <w:spacing w:line="480" w:lineRule="auto"/>
        <w:jc w:val="both"/>
        <w:rPr>
          <w:b/>
        </w:rPr>
      </w:pPr>
      <w:r w:rsidRPr="0066005B">
        <w:rPr>
          <w:b/>
        </w:rPr>
        <w:t>Resistance to reverse transcriptase inhibitors</w:t>
      </w:r>
    </w:p>
    <w:p w:rsidR="0066005B" w:rsidRDefault="0066005B" w:rsidP="002D67F0">
      <w:pPr>
        <w:widowControl w:val="0"/>
        <w:autoSpaceDE w:val="0"/>
        <w:autoSpaceDN w:val="0"/>
        <w:adjustRightInd w:val="0"/>
        <w:spacing w:line="480" w:lineRule="auto"/>
        <w:jc w:val="both"/>
      </w:pPr>
    </w:p>
    <w:p w:rsidR="00B134CB" w:rsidRPr="000C57A1" w:rsidRDefault="000C57A1" w:rsidP="002D67F0">
      <w:pPr>
        <w:widowControl w:val="0"/>
        <w:autoSpaceDE w:val="0"/>
        <w:autoSpaceDN w:val="0"/>
        <w:adjustRightInd w:val="0"/>
        <w:spacing w:line="480" w:lineRule="auto"/>
        <w:jc w:val="both"/>
      </w:pPr>
      <w:r>
        <w:t xml:space="preserve">Reverse transcriptase inhibitors include nucleoside analogue inhibitors (NRTIs), non-nucleoside inhibitors (NNRTIs), acyclic nucleoside phosphonates </w:t>
      </w:r>
      <w:r w:rsidR="002803C0">
        <w:t>and one pyrophosphate analogue.</w:t>
      </w:r>
    </w:p>
    <w:p w:rsidR="002803C0" w:rsidRDefault="002803C0" w:rsidP="002D67F0">
      <w:pPr>
        <w:widowControl w:val="0"/>
        <w:autoSpaceDE w:val="0"/>
        <w:autoSpaceDN w:val="0"/>
        <w:adjustRightInd w:val="0"/>
        <w:spacing w:line="480" w:lineRule="auto"/>
        <w:jc w:val="both"/>
      </w:pPr>
    </w:p>
    <w:p w:rsidR="00C162C5" w:rsidRDefault="00F72BFF" w:rsidP="002D67F0">
      <w:pPr>
        <w:widowControl w:val="0"/>
        <w:autoSpaceDE w:val="0"/>
        <w:autoSpaceDN w:val="0"/>
        <w:adjustRightInd w:val="0"/>
        <w:spacing w:line="480" w:lineRule="auto"/>
        <w:jc w:val="both"/>
      </w:pPr>
      <w:r>
        <w:t>Nucleot</w:t>
      </w:r>
      <w:r w:rsidR="002803C0">
        <w:t xml:space="preserve">ide analogue inhibitors </w:t>
      </w:r>
      <w:r w:rsidR="008E1951">
        <w:t xml:space="preserve">(NRTIs) </w:t>
      </w:r>
      <w:r w:rsidR="002803C0">
        <w:t>are catalysed</w:t>
      </w:r>
      <w:r w:rsidR="0096281E">
        <w:t>,</w:t>
      </w:r>
      <w:r w:rsidR="002803C0">
        <w:t xml:space="preserve"> </w:t>
      </w:r>
      <w:r w:rsidR="0096281E">
        <w:t xml:space="preserve">inside the cell, </w:t>
      </w:r>
      <w:r w:rsidR="002803C0">
        <w:t xml:space="preserve">to triphosphate form lacking 3’ hydroxyl </w:t>
      </w:r>
      <w:r w:rsidR="0096281E">
        <w:t xml:space="preserve">at the ribose </w:t>
      </w:r>
      <w:r w:rsidR="002803C0">
        <w:t>moiety [</w:t>
      </w:r>
      <w:r w:rsidR="0096281E">
        <w:t>Arts and Wainberg 1996</w:t>
      </w:r>
      <w:r w:rsidR="002803C0">
        <w:t>].</w:t>
      </w:r>
      <w:r w:rsidR="0096281E">
        <w:t xml:space="preserve"> These </w:t>
      </w:r>
      <w:r w:rsidR="008E1951">
        <w:t>NRTIs</w:t>
      </w:r>
      <w:r w:rsidR="0096281E">
        <w:t xml:space="preserve"> compete for incorporation with other normal naturally present nucleosides during po</w:t>
      </w:r>
      <w:r w:rsidR="00385686">
        <w:t>lymerization. Addition of a defective nucleotide analog terminates the polymerization elongation process due to lack of 3’ hydroxyl group</w:t>
      </w:r>
      <w:r w:rsidR="005B16D2">
        <w:t xml:space="preserve"> [Sluis and Cremer </w:t>
      </w:r>
      <w:r w:rsidR="00301590">
        <w:t>2000</w:t>
      </w:r>
      <w:r w:rsidR="005B16D2">
        <w:t>]</w:t>
      </w:r>
      <w:r w:rsidR="00385686">
        <w:t xml:space="preserve">. </w:t>
      </w:r>
      <w:r w:rsidR="008E1951">
        <w:t xml:space="preserve">One mechanism that HIV can resist NRTIs is that HIV can discriminate against the drugs via mutations. </w:t>
      </w:r>
      <w:r w:rsidR="00385686">
        <w:t xml:space="preserve">Reverse transcriptase obtains resistance to these nucleoside analogs with substitution </w:t>
      </w:r>
      <w:r w:rsidR="00407A2D">
        <w:t xml:space="preserve">mutations </w:t>
      </w:r>
      <w:r w:rsidR="00385686">
        <w:t xml:space="preserve">close to the nucleotide-binding site. The substituted amino acids </w:t>
      </w:r>
      <w:r w:rsidR="00494802">
        <w:t xml:space="preserve">(K65R, D67N, T69D, K70R and L74V) </w:t>
      </w:r>
      <w:r w:rsidR="00385686">
        <w:t xml:space="preserve">either fold over the triphosphate </w:t>
      </w:r>
      <w:r w:rsidR="00827E3C">
        <w:t xml:space="preserve">group of the incoming nucleotide analog [Huang et al 1998] or </w:t>
      </w:r>
      <w:r w:rsidR="00494802">
        <w:t>(</w:t>
      </w:r>
      <w:r w:rsidR="00EC11B7">
        <w:t xml:space="preserve">mutation: </w:t>
      </w:r>
      <w:r w:rsidR="00494802">
        <w:t xml:space="preserve">M184V) </w:t>
      </w:r>
      <w:r w:rsidR="00827E3C">
        <w:t>exerts steric clash with the oxathiolane ring of the inhibitor</w:t>
      </w:r>
      <w:r w:rsidR="008E1951">
        <w:t>s</w:t>
      </w:r>
      <w:r w:rsidR="00827E3C">
        <w:t xml:space="preserve"> and interferes with its binding</w:t>
      </w:r>
      <w:r w:rsidR="00494802">
        <w:t xml:space="preserve"> </w:t>
      </w:r>
      <w:r w:rsidR="00827E3C">
        <w:t>[</w:t>
      </w:r>
      <w:r w:rsidR="002544B1">
        <w:t>Sarafianos et al 1999, Gao et al 2000</w:t>
      </w:r>
      <w:r w:rsidR="00827E3C">
        <w:t>].</w:t>
      </w:r>
      <w:r w:rsidR="001E4681">
        <w:t xml:space="preserve"> Two inhibitors zidovudine and stavudine have their triphosphate at distant from dNTP-binding site of RT. </w:t>
      </w:r>
      <w:r w:rsidR="008E1951">
        <w:t xml:space="preserve">Another mechanism of gaining resistance to NRTIs is hydrolytic removal of analog inhibitors mediated by nucleotide excision mutations. </w:t>
      </w:r>
      <w:r w:rsidR="00407A2D">
        <w:t xml:space="preserve">Mutations in </w:t>
      </w:r>
      <w:r w:rsidR="001E4681">
        <w:t xml:space="preserve">RT </w:t>
      </w:r>
      <w:r w:rsidR="00407A2D">
        <w:t xml:space="preserve"> (M41L, L210W, T215F/Y and K219Q/E) </w:t>
      </w:r>
      <w:r w:rsidR="001E4681">
        <w:t xml:space="preserve">removes </w:t>
      </w:r>
      <w:r w:rsidR="00301590">
        <w:t>NRTIs</w:t>
      </w:r>
      <w:r w:rsidR="001E4681">
        <w:t xml:space="preserve"> from the elongating nucleotide chain through phosphorolysis </w:t>
      </w:r>
      <w:r w:rsidR="008A405D">
        <w:t>mediated either ATP or pyrophosphate [Boyer et al 2002, Arion and Parniak 1999, Meyer 1999, Mas et al 2000, Boyer et al 2001, Meyer et al 2000</w:t>
      </w:r>
      <w:r w:rsidR="00407A2D">
        <w:t>, Naeger, Margot, Miller 2002</w:t>
      </w:r>
      <w:r w:rsidR="008A405D">
        <w:t>]</w:t>
      </w:r>
      <w:r w:rsidR="00407A2D">
        <w:t>.</w:t>
      </w:r>
      <w:r w:rsidR="00301590">
        <w:t xml:space="preserve"> Mutation in RNasH lowers the affinity for degradation of the template RNA while cDNA synthesis. This delay in degradation allows more time for </w:t>
      </w:r>
      <w:r w:rsidR="003A105A">
        <w:t>excision</w:t>
      </w:r>
      <w:r w:rsidR="00301590">
        <w:t xml:space="preserve"> of the incorporated NRTI [Sluis and Cremer 2000</w:t>
      </w:r>
      <w:r w:rsidR="003A105A">
        <w:t>, Nikolenko et al 2004</w:t>
      </w:r>
      <w:r w:rsidR="00301590">
        <w:t>].</w:t>
      </w:r>
    </w:p>
    <w:p w:rsidR="00EC11B7" w:rsidRDefault="00EC11B7" w:rsidP="002D67F0">
      <w:pPr>
        <w:spacing w:line="480" w:lineRule="auto"/>
        <w:jc w:val="both"/>
      </w:pPr>
    </w:p>
    <w:p w:rsidR="00444BF6" w:rsidRDefault="00EC11B7" w:rsidP="002D67F0">
      <w:pPr>
        <w:spacing w:line="480" w:lineRule="auto"/>
        <w:jc w:val="both"/>
      </w:pPr>
      <w:r>
        <w:t>Non-nucl</w:t>
      </w:r>
      <w:r w:rsidR="00A066C7">
        <w:t>eoside inhibitors (NNRTIs) bind</w:t>
      </w:r>
      <w:r>
        <w:t xml:space="preserve"> to the hydrophobic pocket at proximity of active polymerization site</w:t>
      </w:r>
      <w:r w:rsidR="00A066C7">
        <w:t xml:space="preserve"> [De Clercq 1999</w:t>
      </w:r>
      <w:r w:rsidR="00577CE8">
        <w:t>, Sarafianos et al 2009</w:t>
      </w:r>
      <w:r w:rsidR="00A066C7">
        <w:t>]</w:t>
      </w:r>
      <w:r w:rsidR="00A73455">
        <w:t>.</w:t>
      </w:r>
      <w:r w:rsidR="00EA0D79">
        <w:t xml:space="preserve"> In the wild type HIV, NNRTIs binding to the hydrophobic pocket is stabilized by interactions of aromatic rings in inhibitors with </w:t>
      </w:r>
      <w:r w:rsidR="003C6C06">
        <w:t>lipophilic pocket</w:t>
      </w:r>
      <w:r w:rsidR="00EA0D79">
        <w:t xml:space="preserve"> residues</w:t>
      </w:r>
      <w:r w:rsidR="003C6C06">
        <w:t>’</w:t>
      </w:r>
      <w:r w:rsidR="00EA0D79">
        <w:t xml:space="preserve"> side-chains in Tyr 181, tyr 188</w:t>
      </w:r>
      <w:r w:rsidR="001565D0">
        <w:t xml:space="preserve"> [Ren J et al 2001]</w:t>
      </w:r>
      <w:r w:rsidR="00EA0D79">
        <w:t>, Trp229 and Tyr318</w:t>
      </w:r>
      <w:r w:rsidR="003C6C06">
        <w:t>, electrostatic forces with resides Lys101, Lys103 and glu138, van der Waals forces from residues Leu100, Val106, Val179, Tyr181, gly190, Trp229, Leu234 and Tyr318</w:t>
      </w:r>
      <w:r w:rsidR="00746623">
        <w:t>;</w:t>
      </w:r>
      <w:r w:rsidR="003C6C06">
        <w:t xml:space="preserve"> and hydrogen bonds between NNRTIs and main chains of the RT enzyme [Menendez and Arias 2002].</w:t>
      </w:r>
      <w:r w:rsidR="00663B39">
        <w:t xml:space="preserve"> The range of mutations involved at three different clustering regions: 98 – 108, 179 – 190 and 225 – 236 residue number of p66 subunit and Glu138 of p51 subunit of RT </w:t>
      </w:r>
      <w:r w:rsidR="00746623">
        <w:t xml:space="preserve">hinder the formation of those forces and </w:t>
      </w:r>
      <w:r w:rsidR="00663B39">
        <w:t>are responsible for resisting NNRTIs.</w:t>
      </w:r>
      <w:r w:rsidR="001F06D6">
        <w:t xml:space="preserve"> The single amino acid mutations causing high level of resistance to </w:t>
      </w:r>
      <w:r w:rsidR="00746623">
        <w:t xml:space="preserve">low genetic barrier </w:t>
      </w:r>
      <w:r w:rsidR="001F06D6">
        <w:t>N</w:t>
      </w:r>
      <w:r w:rsidR="00746623">
        <w:t xml:space="preserve">NRTI drugs nevirapine and delavirdine are K103N, V106A, Y181C, Y188H, G190A and </w:t>
      </w:r>
      <w:r w:rsidR="001F06D6">
        <w:t>P236L</w:t>
      </w:r>
      <w:r w:rsidR="004B4655">
        <w:t xml:space="preserve"> [Hsiou et al 2001]</w:t>
      </w:r>
      <w:r w:rsidR="00746623">
        <w:t>. Efavirenz [Ren J et al 2001], capravirine  [</w:t>
      </w:r>
      <w:r w:rsidR="00552CE6">
        <w:t>Gewurz et al 2004</w:t>
      </w:r>
      <w:r w:rsidR="00746623">
        <w:t>] and HBY097 are higher genetic barrier NNRTIs drugs requiring two mutations</w:t>
      </w:r>
      <w:r w:rsidR="00444BF6">
        <w:t>.</w:t>
      </w:r>
    </w:p>
    <w:p w:rsidR="00444BF6" w:rsidRDefault="00444BF6" w:rsidP="002D67F0">
      <w:pPr>
        <w:spacing w:line="480" w:lineRule="auto"/>
        <w:jc w:val="both"/>
      </w:pPr>
    </w:p>
    <w:p w:rsidR="00335F51" w:rsidRDefault="00444BF6" w:rsidP="002D67F0">
      <w:pPr>
        <w:spacing w:line="480" w:lineRule="auto"/>
        <w:jc w:val="both"/>
      </w:pPr>
      <w:r>
        <w:t>Pyrophosphate analogue like foscarnet inhibits RT by bindin</w:t>
      </w:r>
      <w:r w:rsidR="009C4367">
        <w:t>g to the putative pyrophosphate-</w:t>
      </w:r>
      <w:r>
        <w:t>binding site to prevent chain elongation</w:t>
      </w:r>
      <w:r w:rsidR="009C4367">
        <w:t xml:space="preserve"> [Crumpacker 1992]</w:t>
      </w:r>
      <w:r>
        <w:t xml:space="preserve"> but the mechanism of re</w:t>
      </w:r>
      <w:r w:rsidR="009C4367">
        <w:t>sistance to this drug has not been elucidated although mutations responsible for resistant have been identified [</w:t>
      </w:r>
      <w:r w:rsidR="008D18F2">
        <w:t>Mellors J et al 1995</w:t>
      </w:r>
      <w:r w:rsidR="009C4367">
        <w:t>].</w:t>
      </w:r>
      <w:r>
        <w:t xml:space="preserve"> </w:t>
      </w:r>
    </w:p>
    <w:p w:rsidR="00335F51" w:rsidRDefault="00335F51" w:rsidP="002D67F0">
      <w:pPr>
        <w:spacing w:line="480" w:lineRule="auto"/>
        <w:jc w:val="both"/>
      </w:pPr>
    </w:p>
    <w:p w:rsidR="00335F51" w:rsidRDefault="00335F51" w:rsidP="002D67F0">
      <w:pPr>
        <w:spacing w:line="480" w:lineRule="auto"/>
        <w:jc w:val="both"/>
        <w:rPr>
          <w:b/>
        </w:rPr>
      </w:pPr>
      <w:r w:rsidRPr="00335F51">
        <w:rPr>
          <w:b/>
        </w:rPr>
        <w:t>HIV PR inhibitor resistance</w:t>
      </w:r>
    </w:p>
    <w:p w:rsidR="00335F51" w:rsidRDefault="00335F51" w:rsidP="002D67F0">
      <w:pPr>
        <w:spacing w:line="480" w:lineRule="auto"/>
        <w:jc w:val="both"/>
        <w:rPr>
          <w:b/>
        </w:rPr>
      </w:pPr>
    </w:p>
    <w:p w:rsidR="00685993" w:rsidRDefault="00305F28" w:rsidP="002D67F0">
      <w:pPr>
        <w:spacing w:line="480" w:lineRule="auto"/>
        <w:jc w:val="both"/>
      </w:pPr>
      <w:r>
        <w:t>Protease is an essential enzyme that catalyses the proteolysis breaks down of gag and gag-pol polyprotein to functional proteins to build up new viral particles</w:t>
      </w:r>
      <w:r w:rsidR="00951FD1">
        <w:t xml:space="preserve"> [Boden and Markowitz 1998, Huff and Kahn 2001]</w:t>
      </w:r>
      <w:r>
        <w:t xml:space="preserve">. </w:t>
      </w:r>
      <w:r w:rsidR="00C96DF2" w:rsidRPr="00C96DF2">
        <w:t>Protease inhibitor</w:t>
      </w:r>
      <w:r w:rsidR="00C96DF2">
        <w:t xml:space="preserve"> (PI)</w:t>
      </w:r>
      <w:r w:rsidR="00C96DF2" w:rsidRPr="00C96DF2">
        <w:t xml:space="preserve"> has been the key component to the success of the combined antiretroviral therapy.</w:t>
      </w:r>
      <w:r w:rsidR="00C96DF2">
        <w:t xml:space="preserve"> </w:t>
      </w:r>
      <w:r w:rsidR="00657B76">
        <w:t>PI</w:t>
      </w:r>
      <w:r w:rsidR="00951FD1">
        <w:t>s</w:t>
      </w:r>
      <w:r w:rsidR="00657B76">
        <w:t xml:space="preserve"> are </w:t>
      </w:r>
      <w:r w:rsidR="00775A63">
        <w:t>substrate-based</w:t>
      </w:r>
      <w:r w:rsidR="00657B76">
        <w:t xml:space="preserve"> compounds that act as competitive inhibitors of the proteolytic breakdown of the polyproteins. </w:t>
      </w:r>
      <w:r w:rsidR="008022FE">
        <w:t xml:space="preserve">Low pharmacokinetics of drugs in plasma is responsible for emergence of resistance HIV. </w:t>
      </w:r>
      <w:r w:rsidR="00EE3732">
        <w:t>Suboptimal therapy in which</w:t>
      </w:r>
      <w:r w:rsidR="00B2440F">
        <w:t xml:space="preserve"> a PI is</w:t>
      </w:r>
      <w:r w:rsidR="00EE3732">
        <w:t xml:space="preserve"> combined with RT inhibitors</w:t>
      </w:r>
      <w:r w:rsidR="00B2440F">
        <w:t xml:space="preserve"> suffers low pharmacokinetics as</w:t>
      </w:r>
      <w:r w:rsidR="00EE3732">
        <w:t xml:space="preserve"> </w:t>
      </w:r>
      <w:r w:rsidR="008022FE">
        <w:t xml:space="preserve">PIs are eliminated by cytochrome P450 from plasma. </w:t>
      </w:r>
      <w:r w:rsidR="00C96DF2">
        <w:t>P</w:t>
      </w:r>
      <w:r w:rsidR="008022FE">
        <w:t>I doses are kept high in plasma, with adminstration of low dose of ritonavir that suppress cytochrome P450 activity</w:t>
      </w:r>
      <w:r w:rsidR="0011256E">
        <w:t xml:space="preserve"> [Sham et al 1998]</w:t>
      </w:r>
      <w:r w:rsidR="008022FE">
        <w:t xml:space="preserve">, </w:t>
      </w:r>
      <w:r w:rsidR="00C96DF2">
        <w:t xml:space="preserve">to </w:t>
      </w:r>
      <w:r w:rsidR="001A671E">
        <w:t>set</w:t>
      </w:r>
      <w:r w:rsidR="005E5F47">
        <w:t xml:space="preserve"> high genetic barrier </w:t>
      </w:r>
      <w:r w:rsidR="008E4468">
        <w:t xml:space="preserve">that ensures HIV has to incorporate </w:t>
      </w:r>
      <w:r>
        <w:t>many mutation</w:t>
      </w:r>
      <w:r w:rsidR="00685993">
        <w:t>s in protease to be resistance.</w:t>
      </w:r>
      <w:r w:rsidR="005E2C1F">
        <w:t xml:space="preserve"> This delays the emergence of resistant viruses [</w:t>
      </w:r>
      <w:r w:rsidR="0038763A">
        <w:t>Molla et al 1996, Zhang et al 1997</w:t>
      </w:r>
      <w:r w:rsidR="005E2C1F">
        <w:t xml:space="preserve">]. </w:t>
      </w:r>
      <w:r w:rsidR="0038763A">
        <w:t>HIV could achieve cross-resistance to the structurally similar PIs (</w:t>
      </w:r>
      <w:r w:rsidR="002C1FAF">
        <w:t xml:space="preserve">Figure </w:t>
      </w:r>
      <w:proofErr w:type="gramStart"/>
      <w:r w:rsidR="002C1FAF">
        <w:t>9</w:t>
      </w:r>
      <w:r w:rsidR="0038763A">
        <w:t xml:space="preserve"> </w:t>
      </w:r>
      <w:r w:rsidR="002C1FAF">
        <w:t>:</w:t>
      </w:r>
      <w:proofErr w:type="gramEnd"/>
      <w:r w:rsidR="002C1FAF">
        <w:t xml:space="preserve"> </w:t>
      </w:r>
      <w:r w:rsidR="0038763A">
        <w:t>structures of PIs) [</w:t>
      </w:r>
      <w:r w:rsidR="00750801">
        <w:t>Condra et al 1995, Hertogs et al 2000</w:t>
      </w:r>
      <w:r w:rsidR="0038763A">
        <w:t>].</w:t>
      </w:r>
    </w:p>
    <w:p w:rsidR="00685993" w:rsidRDefault="00685993" w:rsidP="002D67F0">
      <w:pPr>
        <w:spacing w:line="480" w:lineRule="auto"/>
        <w:jc w:val="both"/>
      </w:pPr>
    </w:p>
    <w:p w:rsidR="00C342AD" w:rsidRDefault="00685993" w:rsidP="002D67F0">
      <w:pPr>
        <w:spacing w:line="480" w:lineRule="auto"/>
        <w:jc w:val="both"/>
      </w:pPr>
      <w:r>
        <w:t xml:space="preserve">Protease enzyme is a dimer of two non-covalently associated </w:t>
      </w:r>
      <w:r w:rsidR="00657B76">
        <w:t>polypeptides</w:t>
      </w:r>
      <w:r>
        <w:t xml:space="preserve">. </w:t>
      </w:r>
      <w:r w:rsidR="00657B76">
        <w:t>Each polypeptide has conserved region of Asp-Thr-Gly sequence; Aspartyl group of this region is the key for the enzyme catalysis function.</w:t>
      </w:r>
      <w:r w:rsidR="00775A63">
        <w:t xml:space="preserve"> Substitution</w:t>
      </w:r>
      <w:r w:rsidR="00657B76">
        <w:t xml:space="preserve"> </w:t>
      </w:r>
      <w:r w:rsidR="00775A63">
        <w:t xml:space="preserve">mutations </w:t>
      </w:r>
      <w:r w:rsidR="007A5058">
        <w:t xml:space="preserve">like </w:t>
      </w:r>
      <w:r w:rsidR="00775A63" w:rsidRPr="00775A63">
        <w:t>D30N, G48V, V82A and I84V</w:t>
      </w:r>
      <w:r w:rsidR="00775A63">
        <w:t xml:space="preserve"> are prevalent in PI resistant viruses; the mutations are usually found in substrate binding pocket of the protea</w:t>
      </w:r>
      <w:r w:rsidR="00CA35AA">
        <w:t>se enzyme</w:t>
      </w:r>
      <w:r w:rsidR="007A5058">
        <w:t xml:space="preserve"> (</w:t>
      </w:r>
      <w:r w:rsidR="007905C5">
        <w:t>Figure</w:t>
      </w:r>
      <w:r w:rsidR="007A5058">
        <w:t>)</w:t>
      </w:r>
      <w:r w:rsidR="00CA35AA">
        <w:t>. The mutations reduce the overall viral fitness with reduction of the catalytic activity and viral replication.</w:t>
      </w:r>
      <w:r w:rsidR="00C148DA">
        <w:t xml:space="preserve"> Although the protease enzyme activity is reduced with high dose PIs, HIV </w:t>
      </w:r>
      <w:r w:rsidR="00C71021">
        <w:t>compensates</w:t>
      </w:r>
      <w:r w:rsidR="00C148DA">
        <w:t xml:space="preserve"> the reduced </w:t>
      </w:r>
      <w:r w:rsidR="00DD7024">
        <w:t>viral fitness</w:t>
      </w:r>
      <w:r w:rsidR="00C148DA">
        <w:t xml:space="preserve"> </w:t>
      </w:r>
      <w:r w:rsidR="00C71021">
        <w:t xml:space="preserve">with additional mutations at cleavage site </w:t>
      </w:r>
      <w:proofErr w:type="gramStart"/>
      <w:r w:rsidR="00C71021">
        <w:t>p7(</w:t>
      </w:r>
      <w:proofErr w:type="gramEnd"/>
      <w:r w:rsidR="00C71021">
        <w:t>NC)/P1 or p1/p6 of</w:t>
      </w:r>
      <w:r w:rsidR="00C148DA">
        <w:t xml:space="preserve"> gag polyprotein region [</w:t>
      </w:r>
      <w:r w:rsidR="005E2C1F">
        <w:t xml:space="preserve">Zhang et al 1997, </w:t>
      </w:r>
      <w:r w:rsidR="001F7EFC">
        <w:t xml:space="preserve">Berkout 1999, </w:t>
      </w:r>
      <w:r w:rsidR="00C148DA">
        <w:t>Menendez, A</w:t>
      </w:r>
      <w:r w:rsidR="001F7EFC">
        <w:t>rias 2002, Nijhius et al 2007]</w:t>
      </w:r>
    </w:p>
    <w:p w:rsidR="00C342AD" w:rsidRDefault="00C342AD" w:rsidP="002D67F0">
      <w:pPr>
        <w:spacing w:line="480" w:lineRule="auto"/>
        <w:jc w:val="both"/>
      </w:pPr>
    </w:p>
    <w:p w:rsidR="00C342AD" w:rsidRPr="003273C9" w:rsidRDefault="00C342AD" w:rsidP="002D67F0">
      <w:pPr>
        <w:spacing w:line="480" w:lineRule="auto"/>
        <w:jc w:val="both"/>
        <w:rPr>
          <w:b/>
        </w:rPr>
      </w:pPr>
      <w:r w:rsidRPr="003273C9">
        <w:rPr>
          <w:b/>
        </w:rPr>
        <w:t>Resistance to Integrase inhibitors</w:t>
      </w:r>
    </w:p>
    <w:p w:rsidR="00234C46" w:rsidRDefault="00234C46" w:rsidP="002D67F0">
      <w:pPr>
        <w:spacing w:line="480" w:lineRule="auto"/>
        <w:jc w:val="both"/>
      </w:pPr>
    </w:p>
    <w:p w:rsidR="000745CB" w:rsidRDefault="00234C46" w:rsidP="002D67F0">
      <w:pPr>
        <w:spacing w:line="480" w:lineRule="auto"/>
        <w:jc w:val="both"/>
      </w:pPr>
      <w:r>
        <w:t>Integrase catalyses two main Mg+</w:t>
      </w:r>
      <w:r w:rsidR="00ED25C1">
        <w:t>+</w:t>
      </w:r>
      <w:r>
        <w:t xml:space="preserve"> or Mn+</w:t>
      </w:r>
      <w:r w:rsidR="00ED25C1">
        <w:t>+</w:t>
      </w:r>
      <w:r>
        <w:t xml:space="preserve"> dependend functions: 3’ processing and strand transfer of </w:t>
      </w:r>
      <w:r w:rsidR="008E24CB">
        <w:t>RT/viral DNA</w:t>
      </w:r>
      <w:r>
        <w:t xml:space="preserve"> pre-complex. Currently available integrase inhibitors target the </w:t>
      </w:r>
      <w:r w:rsidR="008E24CB">
        <w:t>inhibition</w:t>
      </w:r>
      <w:r>
        <w:t xml:space="preserve"> of strand-transfer.</w:t>
      </w:r>
      <w:r w:rsidR="008E24CB">
        <w:t xml:space="preserve"> The foremost bad side of the strand transfer inhibitors is that they have low genetic barrier that quickly confer substantial low antiviral activity.</w:t>
      </w:r>
      <w:r w:rsidR="00075ED6">
        <w:t xml:space="preserve"> The accumulation of mutations in HIV exhibits high-level resistance to inhibitors [Fikkert et al 2003].</w:t>
      </w:r>
      <w:r w:rsidR="00656879">
        <w:t xml:space="preserve"> </w:t>
      </w:r>
      <w:r w:rsidR="000745CB">
        <w:t xml:space="preserve">The mutations observed that exhibit reduced susceptibility to inhibitor L-870810 are V72I, F121Y, T125K and V151I; similarly mutations selected by diketo acids are T66I, </w:t>
      </w:r>
      <w:r w:rsidR="0010067F">
        <w:t xml:space="preserve">L74M, S153Y, </w:t>
      </w:r>
      <w:r w:rsidR="002D67F0">
        <w:t xml:space="preserve">Q148HR, </w:t>
      </w:r>
      <w:r w:rsidR="0010067F">
        <w:t xml:space="preserve">M154I, </w:t>
      </w:r>
      <w:r w:rsidR="000745CB">
        <w:t>N155S</w:t>
      </w:r>
      <w:r w:rsidR="0010067F">
        <w:t xml:space="preserve"> and S230R</w:t>
      </w:r>
      <w:r w:rsidR="000745CB">
        <w:t xml:space="preserve">. </w:t>
      </w:r>
      <w:r w:rsidR="00093963">
        <w:t xml:space="preserve">Mutations observed for widely used drugs raltegravir and </w:t>
      </w:r>
      <w:r w:rsidR="006372CE">
        <w:t xml:space="preserve">elvitegravir are (show the mutations to the drugs). </w:t>
      </w:r>
      <w:r w:rsidR="000745CB">
        <w:t>The mutation positions show that L-870810 and diketo acids mutation patterns do not overlap. Susceptibility test of resistant virus from one integrase inhibitor to another inhibitor sho</w:t>
      </w:r>
      <w:r w:rsidR="006348D4">
        <w:t>ws resistant virus is not cross-resistant [Hazuda et al 2004]</w:t>
      </w:r>
      <w:r w:rsidR="007A7813">
        <w:t xml:space="preserve"> but HIV, resistant to a diketo acid derivative may exhibit cross resistance to another diketo acid derivative [Fikkert et al 2003]</w:t>
      </w:r>
      <w:r w:rsidR="006348D4">
        <w:t>. The associated resistant mutations map to the active site of integrase enzyme</w:t>
      </w:r>
      <w:r w:rsidR="00A30D5A">
        <w:t xml:space="preserve"> (show structure of integrase enzyme)</w:t>
      </w:r>
      <w:r w:rsidR="006348D4">
        <w:t xml:space="preserve">.  </w:t>
      </w:r>
    </w:p>
    <w:p w:rsidR="000745CB" w:rsidRDefault="000745CB" w:rsidP="002D67F0">
      <w:pPr>
        <w:spacing w:line="480" w:lineRule="auto"/>
        <w:jc w:val="both"/>
      </w:pPr>
    </w:p>
    <w:p w:rsidR="00C342AD" w:rsidRDefault="00656879" w:rsidP="002D67F0">
      <w:pPr>
        <w:spacing w:line="480" w:lineRule="auto"/>
        <w:jc w:val="both"/>
      </w:pPr>
      <w:r>
        <w:t>Integrase inhibitors L-870810 and</w:t>
      </w:r>
      <w:r w:rsidR="00A30D5A">
        <w:t xml:space="preserve"> diketo acids </w:t>
      </w:r>
      <w:r w:rsidR="00C878B5">
        <w:t>engage the divalent metal ions</w:t>
      </w:r>
      <w:r w:rsidR="00A30D5A">
        <w:t xml:space="preserve"> Mg+</w:t>
      </w:r>
      <w:r w:rsidR="00ED25C1">
        <w:t>+</w:t>
      </w:r>
      <w:r w:rsidR="00A30D5A">
        <w:t xml:space="preserve"> and Mn+</w:t>
      </w:r>
      <w:r w:rsidR="00ED25C1">
        <w:t>+</w:t>
      </w:r>
      <w:r w:rsidR="00A30D5A">
        <w:t xml:space="preserve"> at the </w:t>
      </w:r>
      <w:r w:rsidR="00C878B5">
        <w:t>integrase</w:t>
      </w:r>
      <w:r w:rsidR="00A30D5A">
        <w:t xml:space="preserve"> active site</w:t>
      </w:r>
      <w:r w:rsidR="00C878B5">
        <w:t xml:space="preserve">. The spatial confirmation of the </w:t>
      </w:r>
      <w:r w:rsidR="003273C9">
        <w:t xml:space="preserve">chelating </w:t>
      </w:r>
      <w:r w:rsidR="00C878B5">
        <w:t>moieties in the inhibitors is observed to be consistent with</w:t>
      </w:r>
      <w:r w:rsidR="003273C9">
        <w:t xml:space="preserve"> spacing between the two active site metals</w:t>
      </w:r>
      <w:r w:rsidR="00C878B5">
        <w:t xml:space="preserve"> [Grobler et al 2002]</w:t>
      </w:r>
      <w:r w:rsidR="00A30D5A">
        <w:t xml:space="preserve">. Mutations at the active site of integrase </w:t>
      </w:r>
      <w:r w:rsidR="003273C9">
        <w:t>interfere the available space for chelating moieties rendering unsuccessful engagement of the metals [Hazuda et al 2004]. However, some mutations are distal to the metal binding active site and resistance exhibited by these mutations suggests inhibitor-enzyme interactions may extend beyond the active site of integrase enzyme [Hazuda et al 2004].</w:t>
      </w:r>
      <w:r w:rsidR="00093963">
        <w:t xml:space="preserve"> HIV is able to switch between the resistance pathways (N155H pathway to the Q148H/G140S pathway in case of drug raltegravir) to escape the drug [Mukherjee et al 2011].</w:t>
      </w:r>
    </w:p>
    <w:p w:rsidR="00C342AD" w:rsidRDefault="00C342AD" w:rsidP="00C342AD"/>
    <w:p w:rsidR="00C342AD" w:rsidRPr="003273C9" w:rsidRDefault="00C342AD" w:rsidP="00C342AD">
      <w:pPr>
        <w:rPr>
          <w:b/>
        </w:rPr>
      </w:pPr>
      <w:r w:rsidRPr="003273C9">
        <w:rPr>
          <w:b/>
        </w:rPr>
        <w:t>Resistance to Entry inhibitors</w:t>
      </w:r>
    </w:p>
    <w:p w:rsidR="002D67F0" w:rsidRDefault="002D67F0" w:rsidP="002D67F0">
      <w:pPr>
        <w:spacing w:line="480" w:lineRule="auto"/>
        <w:jc w:val="both"/>
      </w:pPr>
    </w:p>
    <w:p w:rsidR="00950D31" w:rsidRDefault="00400642" w:rsidP="002D67F0">
      <w:pPr>
        <w:spacing w:line="480" w:lineRule="auto"/>
        <w:jc w:val="both"/>
      </w:pPr>
      <w:r>
        <w:t xml:space="preserve">HIV use </w:t>
      </w:r>
      <w:r w:rsidR="00041128">
        <w:t xml:space="preserve">CCR5 </w:t>
      </w:r>
      <w:r>
        <w:t>as</w:t>
      </w:r>
      <w:r w:rsidR="00041128">
        <w:t xml:space="preserve"> the primary co receptor </w:t>
      </w:r>
      <w:r>
        <w:t xml:space="preserve">to gain entry into the host cell [Morris et al 2004]. </w:t>
      </w:r>
      <w:r w:rsidR="00C64663">
        <w:t>M</w:t>
      </w:r>
      <w:r w:rsidR="00316DBE">
        <w:t>araviroc (Pfizer Inc.)</w:t>
      </w:r>
      <w:r w:rsidR="00C64663">
        <w:t>, which has been approved for clinical prescription to antiviral therapy experienced patients and vicriviroc (Schering-Plough Research Institute), which is in preclinical trial are two widely discussed entry inhibitors [</w:t>
      </w:r>
      <w:r w:rsidR="003A7213">
        <w:t>Tsibris and Kuritzkes 2007, Kuhmann and Hartley 2008</w:t>
      </w:r>
      <w:r w:rsidR="00C64663">
        <w:t xml:space="preserve">]. </w:t>
      </w:r>
      <w:r w:rsidR="003A7213">
        <w:t xml:space="preserve">Maraviroc binds to CCR5 co receptor, blocking HIV entry to host cell. </w:t>
      </w:r>
      <w:r w:rsidR="006E345B">
        <w:t>Many researches have found t</w:t>
      </w:r>
      <w:r w:rsidR="003A7213">
        <w:t>he mode of developing resistance by HIV to CCR5 binding inhibitors is the switch of co receptor to CXCR4 [</w:t>
      </w:r>
      <w:r w:rsidR="00041128">
        <w:t xml:space="preserve">Regoes and Bonhoeffer </w:t>
      </w:r>
      <w:r w:rsidR="006E345B">
        <w:t xml:space="preserve">2005, </w:t>
      </w:r>
      <w:r w:rsidR="003A7213">
        <w:t>Moncunill et al 2008</w:t>
      </w:r>
      <w:r w:rsidR="00611799">
        <w:t>]</w:t>
      </w:r>
      <w:r>
        <w:t xml:space="preserve"> at later stage of infection. However, research on Indian HIV population shows no co receptor switch [Cecilia et al 2000].</w:t>
      </w:r>
      <w:r w:rsidR="00950D31">
        <w:t xml:space="preserve"> </w:t>
      </w:r>
    </w:p>
    <w:p w:rsidR="003273C9" w:rsidRDefault="00950D31" w:rsidP="002D67F0">
      <w:pPr>
        <w:spacing w:line="480" w:lineRule="auto"/>
        <w:jc w:val="both"/>
      </w:pPr>
      <w:r>
        <w:t>The resistance mechanism of HIV against CCR5 mechanism is explained as either</w:t>
      </w:r>
      <w:r w:rsidR="00260A37">
        <w:t xml:space="preserve"> competitive or non-competitive [</w:t>
      </w:r>
      <w:r w:rsidR="00E073EC">
        <w:t xml:space="preserve">Trkola et al 2002, </w:t>
      </w:r>
      <w:r w:rsidR="00CD5067">
        <w:t xml:space="preserve">Farger and Berger et al 2002, </w:t>
      </w:r>
      <w:r w:rsidR="00E073EC">
        <w:t xml:space="preserve">Kuhmann et al 2004, </w:t>
      </w:r>
      <w:r w:rsidR="00260A37">
        <w:t>Pugach et al 2007</w:t>
      </w:r>
      <w:r w:rsidR="0008020E">
        <w:t>, Moncunill et al 2008</w:t>
      </w:r>
      <w:r w:rsidR="00260A37">
        <w:t xml:space="preserve">]. In competitive resistance mechanism </w:t>
      </w:r>
      <w:r w:rsidR="00F362B5">
        <w:t>explains that HIV gp120 changes the confirmation that has high affinity for inhibitor-free CCR5 co receptors. HIV gp120 can only bind to CCR5 co receptor at non-saturating concentration of the inhibitor</w:t>
      </w:r>
      <w:r w:rsidR="00E073EC">
        <w:t xml:space="preserve"> [Gorry et al 2002, Koning et al 2003]</w:t>
      </w:r>
      <w:r w:rsidR="00F362B5">
        <w:t>.</w:t>
      </w:r>
      <w:r w:rsidR="00260A37">
        <w:t xml:space="preserve"> </w:t>
      </w:r>
      <w:r w:rsidR="00F362B5">
        <w:t xml:space="preserve">Increase in the drug concentration overcomes the competitive resistance. </w:t>
      </w:r>
      <w:r w:rsidR="000E5931">
        <w:t>In non-competitive resistance, HIV gp120 acquires the ability to bind to inhibitor bound co receptor</w:t>
      </w:r>
      <w:r w:rsidR="00AF71A9">
        <w:t xml:space="preserve"> but</w:t>
      </w:r>
      <w:r w:rsidR="000E5931">
        <w:t xml:space="preserve"> less efficiently than free co receptor</w:t>
      </w:r>
      <w:r w:rsidR="00E073EC">
        <w:t xml:space="preserve"> [Pugach et al 2007]</w:t>
      </w:r>
      <w:r w:rsidR="000E5931">
        <w:t xml:space="preserve">.  </w:t>
      </w:r>
      <w:r w:rsidR="00B50AB0">
        <w:t xml:space="preserve">Between the two resistance mechanisms, the non-competitive method is suggested to be predominant in resistant HIV. </w:t>
      </w:r>
      <w:r w:rsidR="00AF71A9">
        <w:t xml:space="preserve">The stepwise accumulation of mutations </w:t>
      </w:r>
      <w:r w:rsidR="00B50AB0">
        <w:t xml:space="preserve">at V3 region of gp120, </w:t>
      </w:r>
      <w:r w:rsidR="00E073EC">
        <w:t xml:space="preserve">explained </w:t>
      </w:r>
      <w:r w:rsidR="00AF71A9">
        <w:t>in these researches [Trkola et al 2002, Kuhmann et al 200</w:t>
      </w:r>
      <w:r w:rsidR="00E073EC">
        <w:t>4</w:t>
      </w:r>
      <w:r w:rsidR="00AF71A9">
        <w:t>]</w:t>
      </w:r>
      <w:r w:rsidR="00B50AB0">
        <w:t>,</w:t>
      </w:r>
      <w:r w:rsidR="00E073EC">
        <w:t xml:space="preserve"> are likely to be involved in both competitive and non competitive resistance mechanisms.</w:t>
      </w:r>
      <w:r w:rsidR="00D15C34">
        <w:t xml:space="preserve"> Researchers are still unable to uncover </w:t>
      </w:r>
      <w:r w:rsidR="009E2A3C">
        <w:t>the resistance mechanism of non-</w:t>
      </w:r>
      <w:r w:rsidR="00D15C34">
        <w:t xml:space="preserve">competitive resistance. </w:t>
      </w:r>
      <w:r w:rsidR="009E2A3C">
        <w:t xml:space="preserve">The general accepted model is that </w:t>
      </w:r>
      <w:r w:rsidR="006E276B">
        <w:t xml:space="preserve">bridging sheet and V3 base of gp120 binds to the </w:t>
      </w:r>
      <w:r w:rsidR="00CA3211">
        <w:t xml:space="preserve">tyrosine-sulfated N-terminus and V3 interaction with ECL2 of CCR5 [Cromier and Dragic 2002, Tsamis et al 2003, Huang et al 2007]. The </w:t>
      </w:r>
      <w:r w:rsidR="009E2A3C">
        <w:t xml:space="preserve">binding of CCR5 antagonist alters the confirmations of two gp120 binding site in the co receptor. The change in the confirmation is not recognized by the incoming HIV gp120. </w:t>
      </w:r>
      <w:r w:rsidR="00DA12BE">
        <w:t>Accumulation of mutations in resistant HIV gp120 changes its confir</w:t>
      </w:r>
      <w:r w:rsidR="00CA3211">
        <w:t>mation, which now can recognize</w:t>
      </w:r>
      <w:r w:rsidR="00DA12BE">
        <w:t xml:space="preserve"> the new confirmation of inhibitor bound co receptor. </w:t>
      </w:r>
    </w:p>
    <w:p w:rsidR="00C342AD" w:rsidRDefault="00C342AD" w:rsidP="00C342AD"/>
    <w:p w:rsidR="0036206C" w:rsidRDefault="00C342AD" w:rsidP="00C342AD">
      <w:pPr>
        <w:rPr>
          <w:b/>
        </w:rPr>
      </w:pPr>
      <w:r w:rsidRPr="003273C9">
        <w:rPr>
          <w:b/>
        </w:rPr>
        <w:t>Resistance to Fusion inhibitors</w:t>
      </w:r>
    </w:p>
    <w:p w:rsidR="0036206C" w:rsidRDefault="0036206C" w:rsidP="00C342AD">
      <w:pPr>
        <w:rPr>
          <w:b/>
        </w:rPr>
      </w:pPr>
    </w:p>
    <w:p w:rsidR="003E5EE5" w:rsidRDefault="0036206C" w:rsidP="005E73D7">
      <w:pPr>
        <w:spacing w:line="480" w:lineRule="auto"/>
        <w:jc w:val="both"/>
      </w:pPr>
      <w:r>
        <w:t xml:space="preserve">Perhaps the lowest number of </w:t>
      </w:r>
      <w:r w:rsidR="007905C5">
        <w:t xml:space="preserve">antiviral </w:t>
      </w:r>
      <w:r>
        <w:t xml:space="preserve">drugs being developed falls under fusion inhibitor. The first fusion inhibitor Enfuvirtide was approved for clinical use a decade ago and </w:t>
      </w:r>
      <w:r w:rsidR="00520180">
        <w:t>within a year, HIV drug resistance against the drug was observed</w:t>
      </w:r>
      <w:r>
        <w:t>. Enfuvirtide</w:t>
      </w:r>
      <w:r w:rsidR="00520180">
        <w:t xml:space="preserve"> binds to the heptad region of gp41, </w:t>
      </w:r>
      <w:r w:rsidR="00FD24DA">
        <w:t xml:space="preserve">which is </w:t>
      </w:r>
      <w:r w:rsidR="00520180">
        <w:t xml:space="preserve">critical for formation of fusion pore in the host cell membrane. </w:t>
      </w:r>
      <w:r w:rsidR="00FD24DA">
        <w:t xml:space="preserve">The genotypic analysis of sensitive and resistant HIV virus shows </w:t>
      </w:r>
      <w:r w:rsidR="007905C5">
        <w:t>the</w:t>
      </w:r>
      <w:r w:rsidR="00FD24DA">
        <w:t xml:space="preserve"> resistant </w:t>
      </w:r>
      <w:r w:rsidR="007905C5">
        <w:t>mutations</w:t>
      </w:r>
      <w:r w:rsidR="00791715">
        <w:t xml:space="preserve"> at positions G36, I37, and V38</w:t>
      </w:r>
      <w:r w:rsidR="00FD24DA">
        <w:t xml:space="preserve"> of heptad region towards N-terminal [</w:t>
      </w:r>
      <w:r w:rsidR="00791715">
        <w:t>Rimsky et al 1998, Wei et al 2002</w:t>
      </w:r>
      <w:r w:rsidR="00FD24DA">
        <w:t xml:space="preserve">]. </w:t>
      </w:r>
      <w:r w:rsidR="003E5EE5">
        <w:t>The mutations affects binding of the inhibitor at the heptad region and HIV replication is not interrupted. Some researches show</w:t>
      </w:r>
      <w:r w:rsidR="008A5933">
        <w:t xml:space="preserve"> highly variable gp120/gp41 is also responsible</w:t>
      </w:r>
      <w:r w:rsidR="003E5EE5">
        <w:t xml:space="preserve"> </w:t>
      </w:r>
      <w:r w:rsidR="008A5933">
        <w:t>for re</w:t>
      </w:r>
      <w:r w:rsidR="003E5EE5">
        <w:t>sistance against fusion inhibitor</w:t>
      </w:r>
      <w:r w:rsidR="007905C5">
        <w:t xml:space="preserve"> [Blair et al 2000, Miller and Hazuda 2004]</w:t>
      </w:r>
      <w:r w:rsidR="008A5933">
        <w:t>. Viruses displaying fast fusion kinetics to CD4 and higher affinity to co receptor show reduced susceptibility to fusion inhibitor than the viruses with lower fusion kinetics to CD4 and lower affinity to co receptor [Reeves et al 2002, Miller and Hazuda 2004].</w:t>
      </w:r>
    </w:p>
    <w:p w:rsidR="005E73D7" w:rsidRDefault="005E73D7" w:rsidP="005E73D7">
      <w:pPr>
        <w:pStyle w:val="Heading3"/>
        <w:spacing w:line="480" w:lineRule="auto"/>
        <w:jc w:val="both"/>
      </w:pPr>
    </w:p>
    <w:p w:rsidR="008A359F" w:rsidRDefault="00383258" w:rsidP="005E73D7">
      <w:pPr>
        <w:pStyle w:val="Heading3"/>
        <w:spacing w:line="480" w:lineRule="auto"/>
        <w:jc w:val="both"/>
      </w:pPr>
      <w:r>
        <w:t>HIV Drug Resistance Testing</w:t>
      </w:r>
    </w:p>
    <w:p w:rsidR="000C179E" w:rsidRDefault="000C179E" w:rsidP="005E73D7">
      <w:pPr>
        <w:spacing w:line="480" w:lineRule="auto"/>
        <w:jc w:val="both"/>
      </w:pPr>
    </w:p>
    <w:p w:rsidR="0094446F" w:rsidRDefault="0077353F" w:rsidP="005E73D7">
      <w:pPr>
        <w:spacing w:line="480" w:lineRule="auto"/>
        <w:jc w:val="both"/>
      </w:pPr>
      <w:r>
        <w:t xml:space="preserve">After </w:t>
      </w:r>
      <w:r w:rsidR="00044BFE">
        <w:t>high</w:t>
      </w:r>
      <w:r>
        <w:t xml:space="preserve"> scale up of HIV antiviral drugs in low and middle-income countries, </w:t>
      </w:r>
      <w:r w:rsidR="00383258">
        <w:t xml:space="preserve">public health experts are concerned for </w:t>
      </w:r>
      <w:r>
        <w:t xml:space="preserve">potential </w:t>
      </w:r>
      <w:r w:rsidR="00383258">
        <w:t>emergence of drugs res</w:t>
      </w:r>
      <w:r>
        <w:t>istant</w:t>
      </w:r>
      <w:r w:rsidR="00383258">
        <w:t xml:space="preserve"> virus and transmission of drug resi</w:t>
      </w:r>
      <w:r w:rsidR="00044BFE">
        <w:t>stant virus in the population under ART and/or to</w:t>
      </w:r>
      <w:r w:rsidR="00383258">
        <w:t xml:space="preserve"> non-infected people.</w:t>
      </w:r>
      <w:r>
        <w:t xml:space="preserve"> </w:t>
      </w:r>
      <w:r w:rsidR="002C18AB">
        <w:t xml:space="preserve">In 2004, WHO and HIV ResNet collaborated to develop a </w:t>
      </w:r>
      <w:r w:rsidR="002C18AB" w:rsidRPr="002C18AB">
        <w:rPr>
          <w:b/>
        </w:rPr>
        <w:t>Global strategy for prevention and assessment of HIV drug resistance</w:t>
      </w:r>
      <w:r w:rsidR="0094446F">
        <w:rPr>
          <w:b/>
        </w:rPr>
        <w:t xml:space="preserve"> </w:t>
      </w:r>
      <w:r w:rsidR="0094446F">
        <w:t>to be implemented in low and middle-income countries</w:t>
      </w:r>
      <w:r w:rsidR="002C18AB">
        <w:rPr>
          <w:i/>
        </w:rPr>
        <w:t>.</w:t>
      </w:r>
      <w:r w:rsidR="00C360B8">
        <w:t xml:space="preserve"> The global strategy aimed for surveillance and monitoring HIV drug resistance </w:t>
      </w:r>
      <w:r w:rsidR="00CF0BB3">
        <w:t xml:space="preserve">and to be prepared for </w:t>
      </w:r>
      <w:r w:rsidR="002B3743">
        <w:t>drug resistant HIV epidemic emergence.</w:t>
      </w:r>
      <w:r w:rsidR="00C360B8">
        <w:t xml:space="preserve"> </w:t>
      </w:r>
      <w:r w:rsidR="0094446F">
        <w:t>The strategy for surveillance and monitoring HIV drug resistance aims are:</w:t>
      </w:r>
    </w:p>
    <w:p w:rsidR="0094446F" w:rsidRDefault="0094446F" w:rsidP="005E73D7">
      <w:pPr>
        <w:pStyle w:val="ListParagraph"/>
        <w:numPr>
          <w:ilvl w:val="0"/>
          <w:numId w:val="3"/>
        </w:numPr>
        <w:spacing w:line="480" w:lineRule="auto"/>
        <w:ind w:left="709" w:hanging="425"/>
        <w:jc w:val="both"/>
      </w:pPr>
      <w:r>
        <w:t>To select the first and second line regimens of ART, as well as antiretroviral drugs for prevention of mother-to-child transmission (PMTCT), at population level</w:t>
      </w:r>
    </w:p>
    <w:p w:rsidR="0095501A" w:rsidRPr="002C18AB" w:rsidRDefault="0094446F" w:rsidP="005E73D7">
      <w:pPr>
        <w:pStyle w:val="ListParagraph"/>
        <w:numPr>
          <w:ilvl w:val="0"/>
          <w:numId w:val="3"/>
        </w:numPr>
        <w:spacing w:line="480" w:lineRule="auto"/>
        <w:ind w:left="709" w:hanging="425"/>
        <w:jc w:val="both"/>
      </w:pPr>
      <w:r>
        <w:t>To s</w:t>
      </w:r>
      <w:r w:rsidR="00DB0851">
        <w:t>upport national HIV programs</w:t>
      </w:r>
      <w:r>
        <w:t xml:space="preserve"> in minimizing the emergence and transmission of HIVDR.</w:t>
      </w:r>
    </w:p>
    <w:p w:rsidR="0094446F" w:rsidRDefault="0094446F" w:rsidP="005E73D7">
      <w:pPr>
        <w:spacing w:line="480" w:lineRule="auto"/>
        <w:jc w:val="both"/>
      </w:pPr>
    </w:p>
    <w:p w:rsidR="000579D6" w:rsidRDefault="00672B05" w:rsidP="005E73D7">
      <w:pPr>
        <w:spacing w:line="480" w:lineRule="auto"/>
        <w:jc w:val="both"/>
      </w:pPr>
      <w:r>
        <w:t>W</w:t>
      </w:r>
      <w:r w:rsidR="000579D6">
        <w:t>orld Health Organization (W</w:t>
      </w:r>
      <w:r>
        <w:t>HO</w:t>
      </w:r>
      <w:r w:rsidR="000579D6">
        <w:t>)</w:t>
      </w:r>
      <w:r>
        <w:t xml:space="preserve"> recommends that firs</w:t>
      </w:r>
      <w:r w:rsidR="000579D6">
        <w:t>t</w:t>
      </w:r>
      <w:r>
        <w:t xml:space="preserve"> and second line antiviral drug regimens should be selected based on HIV drug resistance</w:t>
      </w:r>
      <w:r w:rsidR="000579D6">
        <w:t xml:space="preserve"> test</w:t>
      </w:r>
      <w:r>
        <w:t xml:space="preserve"> report. This is supported by the fact that increasing number of researches </w:t>
      </w:r>
      <w:r w:rsidR="00AE13EB">
        <w:t>shows</w:t>
      </w:r>
      <w:r>
        <w:t xml:space="preserve"> the presence of drug resistant virus before starting a new drug regimen [</w:t>
      </w:r>
      <w:r w:rsidR="001A0B4C">
        <w:t>Baxter et al 2000</w:t>
      </w:r>
      <w:r w:rsidR="009716EF">
        <w:t xml:space="preserve">, </w:t>
      </w:r>
      <w:r w:rsidR="00735E9B">
        <w:t>Demeter and Haubrich 2001, Sebastian and Faruki 2003, Haubrich and Demeter 2001</w:t>
      </w:r>
      <w:r>
        <w:t>].</w:t>
      </w:r>
      <w:r w:rsidR="00735E9B">
        <w:t xml:space="preserve"> </w:t>
      </w:r>
      <w:r w:rsidR="00317D13">
        <w:t xml:space="preserve">Also the success of virologic suppression is impacted by the choice of prescribed antiviral drug regimen [Matthews et al 2002]. </w:t>
      </w:r>
      <w:r w:rsidR="00735E9B">
        <w:t>Both phenotypic and genotypic assays for drug resistance testing are widely available to clinicians to measure the susceptibility of HIV to drug regimen</w:t>
      </w:r>
      <w:r w:rsidR="00321FD8">
        <w:t>. The assays help clinicians for long term antiretroviral treatment planning. Phenotypic assays use viral sample from infected patient to assess its response to individual drugs whereas genotypic assays use the actual viral DNA sequence, to assess</w:t>
      </w:r>
      <w:r w:rsidR="007A6809">
        <w:t xml:space="preserve"> drug resistance on the basis of</w:t>
      </w:r>
      <w:r w:rsidR="00321FD8">
        <w:t xml:space="preserve"> the established HIV genetic mutational patterns.</w:t>
      </w:r>
      <w:r w:rsidR="007A6809">
        <w:t xml:space="preserve"> Many studies have shown that patients who undergo genotypic assays respond to the antiviral therapy better than control patients who are not under genotypic assays [</w:t>
      </w:r>
      <w:r w:rsidR="0006165E">
        <w:t>Baxter et al 2000</w:t>
      </w:r>
      <w:r w:rsidR="00905214">
        <w:t>, Cingolani et al 2002, Cohen et al 2002, Durant et al 1999,</w:t>
      </w:r>
      <w:r w:rsidR="00861615">
        <w:t xml:space="preserve"> Haubrich, Keiser et al 2001, Maynard et al 2002, Tural et al 2002</w:t>
      </w:r>
      <w:r w:rsidR="007A6809">
        <w:t>].</w:t>
      </w:r>
      <w:r w:rsidR="00885DDC">
        <w:t xml:space="preserve"> Genotypic assay has advantages like detection of HIV variant at very low prevalence, provides insight into the potential emergence of</w:t>
      </w:r>
      <w:r w:rsidR="00660D83">
        <w:t xml:space="preserve"> drug resistant variants </w:t>
      </w:r>
      <w:r w:rsidR="00885DDC">
        <w:t xml:space="preserve">and can detect transitional mutations that do not cause drug resistance by themselves but indicate the presence of selective drug pressure. </w:t>
      </w:r>
      <w:r w:rsidR="003808D9">
        <w:t xml:space="preserve">For treatment-experienced patients, the next choice of drug regimen based on genotypic assays is virologically superior to treatment history as well [Haupts et al 2003]. </w:t>
      </w:r>
      <w:r w:rsidR="00F12246">
        <w:t>Genotypic assay is the most helpful for clinical management of patient with primary HIV infection consisting highly drug resistant viral variants [Narciso and Lazzarin 2003</w:t>
      </w:r>
      <w:r w:rsidR="00DD2DC1">
        <w:t>, Visco-Comandini and Balotta 2003, Riera-Jaume et al 2006</w:t>
      </w:r>
      <w:r w:rsidR="00F12246">
        <w:t xml:space="preserve">]. </w:t>
      </w:r>
      <w:r w:rsidR="00885DDC">
        <w:t xml:space="preserve">Therefore, genotypic assays are widely used for detecting resistant viral isolates [Shafer et al 2002]. </w:t>
      </w:r>
      <w:r w:rsidR="007E447E">
        <w:t xml:space="preserve">Genotypic assay </w:t>
      </w:r>
      <w:r w:rsidR="00CF0BF2">
        <w:t>steps include</w:t>
      </w:r>
      <w:r w:rsidR="007E447E">
        <w:t xml:space="preserve"> sequencing RNA from a sample of viral </w:t>
      </w:r>
      <w:r w:rsidR="00500330">
        <w:t>swarm;</w:t>
      </w:r>
      <w:r w:rsidR="007E447E">
        <w:t xml:space="preserve"> </w:t>
      </w:r>
      <w:r w:rsidR="00500330">
        <w:t xml:space="preserve">compare the sequence to a standard HIV reference sequence and use mutations in sequence as query to well-documented HIV mutation database. For this purpose, all the </w:t>
      </w:r>
      <w:r w:rsidR="00630963">
        <w:t xml:space="preserve">drug resistant </w:t>
      </w:r>
      <w:r w:rsidR="00500330">
        <w:t xml:space="preserve">mutations </w:t>
      </w:r>
      <w:r w:rsidR="00630963">
        <w:t>observed in research experiments</w:t>
      </w:r>
      <w:r w:rsidR="00500330">
        <w:t xml:space="preserve"> are well documented in databases like Stanford HIV mutations database</w:t>
      </w:r>
      <w:r w:rsidR="00A92BE8">
        <w:t xml:space="preserve"> (</w:t>
      </w:r>
      <w:hyperlink r:id="rId22" w:history="1">
        <w:r w:rsidR="00A92BE8" w:rsidRPr="00A92BE8">
          <w:rPr>
            <w:rStyle w:val="Hyperlink"/>
          </w:rPr>
          <w:t>http://hiv.stanford.edu</w:t>
        </w:r>
      </w:hyperlink>
      <w:r w:rsidR="00A92BE8">
        <w:t>)</w:t>
      </w:r>
      <w:r w:rsidR="00500330">
        <w:t xml:space="preserve">, Rega </w:t>
      </w:r>
      <w:r w:rsidR="00A92BE8">
        <w:t>(</w:t>
      </w:r>
      <w:hyperlink r:id="rId23" w:history="1">
        <w:r w:rsidR="00A92BE8">
          <w:rPr>
            <w:rStyle w:val="Hyperlink"/>
          </w:rPr>
          <w:t>http://rega.kuleuven.be/</w:t>
        </w:r>
      </w:hyperlink>
      <w:r w:rsidR="00A92BE8">
        <w:t xml:space="preserve">) </w:t>
      </w:r>
      <w:r w:rsidR="00500330">
        <w:t>and ANRS</w:t>
      </w:r>
      <w:r w:rsidR="00A37DD3">
        <w:t xml:space="preserve"> </w:t>
      </w:r>
      <w:r w:rsidR="00630963">
        <w:t>(</w:t>
      </w:r>
      <w:hyperlink r:id="rId24" w:history="1">
        <w:r w:rsidR="00630963" w:rsidRPr="00304077">
          <w:rPr>
            <w:rStyle w:val="Hyperlink"/>
          </w:rPr>
          <w:t>www.medpocket.com</w:t>
        </w:r>
      </w:hyperlink>
      <w:r w:rsidR="00630963">
        <w:t xml:space="preserve">) </w:t>
      </w:r>
      <w:r w:rsidR="00A37DD3">
        <w:t xml:space="preserve">with comparable decision support systems to interpret any change in the HIV sequence to drug resistant mutations [Frentz et al 2010]. </w:t>
      </w:r>
      <w:r w:rsidR="00986B33">
        <w:t>The online database of RT and protease sequence at Stanford University</w:t>
      </w:r>
      <w:r w:rsidR="000579D6">
        <w:t xml:space="preserve"> (</w:t>
      </w:r>
      <w:hyperlink r:id="rId25" w:history="1">
        <w:r w:rsidR="000579D6" w:rsidRPr="000579D6">
          <w:rPr>
            <w:rStyle w:val="Hyperlink"/>
          </w:rPr>
          <w:t>http://hiv.stanford.edu</w:t>
        </w:r>
      </w:hyperlink>
      <w:r w:rsidR="000579D6">
        <w:t>)</w:t>
      </w:r>
      <w:r w:rsidR="00986B33">
        <w:t xml:space="preserve"> has two sequence analysis programs HIVseq (</w:t>
      </w:r>
      <w:hyperlink r:id="rId26" w:anchor="hivseq" w:history="1">
        <w:r w:rsidR="00986B33" w:rsidRPr="00304077">
          <w:rPr>
            <w:rStyle w:val="Hyperlink"/>
          </w:rPr>
          <w:t>http://hivdb.stanford.edu/DR/asi/releaseNotes/index.html#hivseq</w:t>
        </w:r>
      </w:hyperlink>
      <w:r w:rsidR="00986B33">
        <w:t>) and HIValg (</w:t>
      </w:r>
      <w:hyperlink r:id="rId27" w:anchor="hivalg" w:history="1">
        <w:r w:rsidR="00986B33" w:rsidRPr="00304077">
          <w:rPr>
            <w:rStyle w:val="Hyperlink"/>
          </w:rPr>
          <w:t>http://hivdb.stanford.edu/DR/asi/releaseNotes/index.html#hivalg</w:t>
        </w:r>
      </w:hyperlink>
      <w:r w:rsidR="00986B33">
        <w:t xml:space="preserve">) for </w:t>
      </w:r>
      <w:r w:rsidR="000579D6">
        <w:t xml:space="preserve">interrogating and </w:t>
      </w:r>
      <w:r w:rsidR="00986B33">
        <w:t>interpreting the mutations in the input sequence to the sequence databases (Stanford HIVdb, Rega or ANRS).</w:t>
      </w:r>
    </w:p>
    <w:p w:rsidR="000579D6" w:rsidRDefault="000579D6" w:rsidP="005E73D7">
      <w:pPr>
        <w:spacing w:line="480" w:lineRule="auto"/>
        <w:jc w:val="both"/>
      </w:pPr>
    </w:p>
    <w:p w:rsidR="007E447E" w:rsidRDefault="00027FC1" w:rsidP="005E73D7">
      <w:pPr>
        <w:spacing w:line="480" w:lineRule="auto"/>
        <w:jc w:val="both"/>
      </w:pPr>
      <w:r>
        <w:t>With the advent of ultra deep high throughput sequencing technology, we are able to sequence even the minor HIV variants, which are not detected with early traditional sequencing methods. Ultra deep high throughput sequence technology is able to sequence 1% or low prevalence HIV variants</w:t>
      </w:r>
      <w:r w:rsidR="000E5B55">
        <w:t xml:space="preserve"> [Johnson et al 2008, Hedskog et al 2010, Siemen et al 2007, Siemen et al 2009, Balduin et al 2009]</w:t>
      </w:r>
      <w:r>
        <w:t xml:space="preserve">. Different sequencing technologies are </w:t>
      </w:r>
      <w:r w:rsidR="000579D6">
        <w:t>discussed in the next section.</w:t>
      </w:r>
    </w:p>
    <w:p w:rsidR="000D05EC" w:rsidRDefault="000D05EC" w:rsidP="005E73D7">
      <w:pPr>
        <w:pStyle w:val="Heading2"/>
        <w:spacing w:line="480" w:lineRule="auto"/>
        <w:jc w:val="both"/>
      </w:pPr>
      <w:r>
        <w:br w:type="page"/>
      </w:r>
      <w:r w:rsidR="005223F1">
        <w:t xml:space="preserve">Next Generation </w:t>
      </w:r>
      <w:r>
        <w:t xml:space="preserve">Sequencing </w:t>
      </w:r>
      <w:r w:rsidR="00FE31DF">
        <w:t>Tec</w:t>
      </w:r>
      <w:r w:rsidR="00D474E9">
        <w:t>hnologies</w:t>
      </w:r>
    </w:p>
    <w:p w:rsidR="000D05EC" w:rsidRDefault="000D05EC" w:rsidP="005E73D7">
      <w:pPr>
        <w:spacing w:line="480" w:lineRule="auto"/>
        <w:jc w:val="both"/>
      </w:pPr>
    </w:p>
    <w:p w:rsidR="009F27B2" w:rsidRDefault="00D0119D" w:rsidP="005E73D7">
      <w:pPr>
        <w:spacing w:line="480" w:lineRule="auto"/>
        <w:jc w:val="both"/>
      </w:pPr>
      <w:r>
        <w:t xml:space="preserve">DNA sequencing technology has made lips and bound advancements and played a pivotal role in all the </w:t>
      </w:r>
      <w:r w:rsidR="00AD2C5A">
        <w:t xml:space="preserve">research </w:t>
      </w:r>
      <w:r>
        <w:t>areas that touch genomics</w:t>
      </w:r>
      <w:r w:rsidR="007055C1">
        <w:t xml:space="preserve"> [Gilbert 1981]</w:t>
      </w:r>
      <w:r>
        <w:t>. Since the first DNA sequencing technology developed by Sanger</w:t>
      </w:r>
      <w:r w:rsidR="00AD2C5A">
        <w:t xml:space="preserve"> using dye-labeled dideoxynucleotide chain termination method</w:t>
      </w:r>
      <w:r w:rsidR="007055C1">
        <w:t xml:space="preserve"> [Sanger et al 1977]</w:t>
      </w:r>
      <w:r w:rsidR="00AD2C5A">
        <w:t>, many sequencing technologies have been developed that revolutionized genomic fields.</w:t>
      </w:r>
      <w:r w:rsidR="007055C1">
        <w:t xml:space="preserve"> </w:t>
      </w:r>
      <w:r w:rsidR="005223F1">
        <w:t xml:space="preserve">The automated Sanger sequencing technology had ruled the </w:t>
      </w:r>
      <w:r w:rsidR="00B36713">
        <w:t xml:space="preserve">sequencing </w:t>
      </w:r>
      <w:r w:rsidR="005223F1">
        <w:t xml:space="preserve">market for over two decades accomplishing milestones like </w:t>
      </w:r>
      <w:r w:rsidR="00B36713">
        <w:t>completion of First grade Human Genome Sequence [Collins et al 2004]</w:t>
      </w:r>
      <w:r w:rsidR="005223F1">
        <w:t>.</w:t>
      </w:r>
      <w:r w:rsidR="00B36713">
        <w:t xml:space="preserve"> This method is considered as the ‘First Generation sequencing technology’. Despite some technical improvements, the first generation technology could not meet the huge demand in the market</w:t>
      </w:r>
      <w:r w:rsidR="00B75787">
        <w:t>. This directed to the development of new methods with high throughput, much cheaper at cost and less technical hassles.</w:t>
      </w:r>
      <w:r w:rsidR="006E4842">
        <w:t xml:space="preserve"> The newer technologies are considered as Next Generation Sequencing (NGS). </w:t>
      </w:r>
      <w:r w:rsidR="003E3AAC">
        <w:t xml:space="preserve">NGS has changed the scientific approaches in basic, applied and clinical research. All NGS technologies </w:t>
      </w:r>
      <w:r w:rsidR="00091B56">
        <w:t xml:space="preserve">constitute various combined strategies of template preparation, sequencing and imaging [Metzker 2009]. </w:t>
      </w:r>
      <w:r w:rsidR="00E87CE5">
        <w:t>The booming use of NGS is the ability to produce an enormous volume of data at very cheap price in comparison to the First generation method.</w:t>
      </w:r>
      <w:r w:rsidR="00113FE1">
        <w:t xml:space="preserve"> </w:t>
      </w:r>
      <w:r w:rsidR="00AF42C5">
        <w:t>Various NGS products coexist in market with some having advantage to other in a particular application. Current NGS technologies in the market are Roche/454</w:t>
      </w:r>
      <w:r w:rsidR="00F00F2F">
        <w:t xml:space="preserve"> [Margulis et al 2005] (</w:t>
      </w:r>
      <w:hyperlink r:id="rId28" w:history="1">
        <w:r w:rsidR="00F00F2F" w:rsidRPr="00304077">
          <w:rPr>
            <w:rStyle w:val="Hyperlink"/>
          </w:rPr>
          <w:t>http://454.com/products/technology.asp</w:t>
        </w:r>
      </w:hyperlink>
      <w:r w:rsidR="00F00F2F">
        <w:t>)</w:t>
      </w:r>
      <w:r w:rsidR="00AF42C5">
        <w:t>, Illumina/Solexa</w:t>
      </w:r>
      <w:r w:rsidR="00F00F2F">
        <w:t xml:space="preserve"> [Bentley et al 2008, Li et al 2009] (</w:t>
      </w:r>
      <w:hyperlink r:id="rId29" w:history="1">
        <w:r w:rsidR="00F00F2F" w:rsidRPr="00304077">
          <w:rPr>
            <w:rStyle w:val="Hyperlink"/>
          </w:rPr>
          <w:t>http://www.illumina.com/systems.ilmn</w:t>
        </w:r>
      </w:hyperlink>
      <w:r w:rsidR="00F00F2F">
        <w:t>)</w:t>
      </w:r>
      <w:r w:rsidR="00AF42C5">
        <w:t xml:space="preserve">, </w:t>
      </w:r>
      <w:proofErr w:type="gramStart"/>
      <w:r w:rsidR="00261C55">
        <w:t>Applied</w:t>
      </w:r>
      <w:proofErr w:type="gramEnd"/>
      <w:r w:rsidR="00261C55">
        <w:t xml:space="preserve"> Biosystems</w:t>
      </w:r>
      <w:r w:rsidR="00F00F2F">
        <w:t xml:space="preserve"> SOLiD</w:t>
      </w:r>
      <w:r w:rsidR="00F00F2F" w:rsidRPr="00F00F2F">
        <w:rPr>
          <w:vertAlign w:val="superscript"/>
        </w:rPr>
        <w:t>TM</w:t>
      </w:r>
      <w:r w:rsidR="00F00F2F">
        <w:t xml:space="preserve"> system</w:t>
      </w:r>
      <w:r w:rsidR="00DC75B4">
        <w:t>. The following technologies are consideresed “next-next generation sequencing technologies” or “third gener</w:t>
      </w:r>
      <w:r w:rsidR="00B14CD8">
        <w:t>ation sequencing technologies</w:t>
      </w:r>
      <w:proofErr w:type="gramStart"/>
      <w:r w:rsidR="00B14CD8">
        <w:t>” :</w:t>
      </w:r>
      <w:proofErr w:type="gramEnd"/>
      <w:r w:rsidR="00B14CD8">
        <w:t xml:space="preserve"> Life/APG and Helicos Biosciences (</w:t>
      </w:r>
      <w:hyperlink r:id="rId30" w:history="1">
        <w:r w:rsidR="00B14CD8" w:rsidRPr="00304077">
          <w:rPr>
            <w:rStyle w:val="Hyperlink"/>
          </w:rPr>
          <w:t>www.helicosbio.com</w:t>
        </w:r>
      </w:hyperlink>
      <w:r w:rsidR="00B14CD8">
        <w:t>), Pacific Biosciences Single Molecule Real Time sequencing (</w:t>
      </w:r>
      <w:hyperlink r:id="rId31" w:history="1">
        <w:r w:rsidR="00B14CD8" w:rsidRPr="00304077">
          <w:rPr>
            <w:rStyle w:val="Hyperlink"/>
          </w:rPr>
          <w:t>www.pacificbiosciences.com</w:t>
        </w:r>
      </w:hyperlink>
      <w:r w:rsidR="00B14CD8">
        <w:t xml:space="preserve"> ) [Chin et al 2013], Ion Torrent (</w:t>
      </w:r>
      <w:hyperlink r:id="rId32" w:history="1">
        <w:r w:rsidR="00B14CD8" w:rsidRPr="00304077">
          <w:rPr>
            <w:rStyle w:val="Hyperlink"/>
          </w:rPr>
          <w:t>www.iontorrent.com</w:t>
        </w:r>
      </w:hyperlink>
      <w:r w:rsidR="00B14CD8">
        <w:t xml:space="preserve"> ) [Rothberg et al 2011] and Nanopore sequencing [Branton et al 2008].</w:t>
      </w:r>
      <w:r w:rsidR="00DC75B4">
        <w:t xml:space="preserve">These technologies have </w:t>
      </w:r>
      <w:r w:rsidR="00B14CD8">
        <w:t>enabled high throughput sequencing from single molecule DNA and differ from NGS technologies at DNA synthesis and scanning.</w:t>
      </w:r>
    </w:p>
    <w:p w:rsidR="009F27B2" w:rsidRDefault="009F27B2" w:rsidP="005E73D7">
      <w:pPr>
        <w:spacing w:line="480" w:lineRule="auto"/>
        <w:jc w:val="both"/>
      </w:pPr>
    </w:p>
    <w:p w:rsidR="003A7C37" w:rsidRPr="009F27B2" w:rsidRDefault="009F27B2" w:rsidP="005E73D7">
      <w:pPr>
        <w:spacing w:line="480" w:lineRule="auto"/>
        <w:jc w:val="both"/>
        <w:rPr>
          <w:b/>
        </w:rPr>
      </w:pPr>
      <w:r w:rsidRPr="009F27B2">
        <w:rPr>
          <w:b/>
        </w:rPr>
        <w:t>Roche 454 Genome Sequencer FLX system</w:t>
      </w:r>
    </w:p>
    <w:p w:rsidR="009F27B2" w:rsidRDefault="009F27B2" w:rsidP="005E73D7">
      <w:pPr>
        <w:spacing w:line="480" w:lineRule="auto"/>
        <w:jc w:val="both"/>
      </w:pPr>
    </w:p>
    <w:p w:rsidR="00C3669E" w:rsidRDefault="009F27B2" w:rsidP="005E73D7">
      <w:pPr>
        <w:spacing w:line="480" w:lineRule="auto"/>
        <w:jc w:val="both"/>
      </w:pPr>
      <w:r>
        <w:t>It is the first NGS system launched into the market in late 2005. The technology is based on sequencing by synthesis method</w:t>
      </w:r>
      <w:r w:rsidR="00C3669E">
        <w:t xml:space="preserve"> with emission of light from pyrophosphate chemical reaction [Margulies et al 2005].</w:t>
      </w:r>
    </w:p>
    <w:p w:rsidR="00C3669E" w:rsidRDefault="00C3669E" w:rsidP="005E73D7">
      <w:pPr>
        <w:spacing w:line="480" w:lineRule="auto"/>
        <w:jc w:val="both"/>
      </w:pPr>
    </w:p>
    <w:p w:rsidR="00587591" w:rsidRDefault="00C3669E" w:rsidP="005E73D7">
      <w:pPr>
        <w:spacing w:line="480" w:lineRule="auto"/>
        <w:jc w:val="both"/>
      </w:pPr>
      <w:r>
        <w:t xml:space="preserve">DNA library preparation for sequencing consists of shearing the sample DNA to fragments, ligation of standard 454 specific A and B adaptors to the ends of fragments. The purpose of adaptors is to provide priming site for amplification and sequencing. B adaptors contain 5’-biotin tag for immobilization of library DNA fragments onto magnetic beads coated with streptavidin. </w:t>
      </w:r>
      <w:r w:rsidR="004E181F">
        <w:t xml:space="preserve">The fragmented DNA is denatured to release the non-biotinylated strand while biotinylated strand </w:t>
      </w:r>
      <w:r w:rsidR="004916AD">
        <w:t xml:space="preserve">form </w:t>
      </w:r>
      <w:r w:rsidR="004E181F">
        <w:t>template DNA library (Fig</w:t>
      </w:r>
      <w:r w:rsidR="005B4843">
        <w:t>ure</w:t>
      </w:r>
      <w:r w:rsidR="004E181F">
        <w:t>).</w:t>
      </w:r>
      <w:r w:rsidR="00C877B3">
        <w:t xml:space="preserve"> The imaging system in GS is not designed to detect fluorescent from single base addition. Therefore the single strand DNA requires amplification. Roche system employs emulsion </w:t>
      </w:r>
      <w:r w:rsidR="004916AD">
        <w:t xml:space="preserve">based clonal </w:t>
      </w:r>
      <w:r w:rsidR="00C877B3">
        <w:t xml:space="preserve">PCR </w:t>
      </w:r>
      <w:r w:rsidR="004916AD">
        <w:t xml:space="preserve">amplification (emPCR) for library amplification [Dressman et al 2003]. In the emPCR, the single strand DNA is immobilized by hybridization of adaptor and primer, which is coated on the capture beads under a condition optimized to capture one DNA strand per bead [Metzker </w:t>
      </w:r>
      <w:r w:rsidR="00E51DD6">
        <w:t>2009</w:t>
      </w:r>
      <w:r w:rsidR="004916AD">
        <w:t>].</w:t>
      </w:r>
      <w:r w:rsidR="001155DB">
        <w:t xml:space="preserve"> The beads containing DNA are emulsified along with </w:t>
      </w:r>
      <w:r w:rsidR="000309D1">
        <w:t>amplification reagents in water-in-</w:t>
      </w:r>
      <w:r w:rsidR="00E12686">
        <w:t xml:space="preserve">oil mixture that forms microreactor. Each DNA containing </w:t>
      </w:r>
      <w:r w:rsidR="005B4843">
        <w:t xml:space="preserve">microbead and necessary reagents are capture in a microreactor, where clonal </w:t>
      </w:r>
      <w:r w:rsidR="00B14CD8">
        <w:t>amplification of the template DNA occurs. Upon amplification, the microreactors are broken, releasing the beads. In the next step of pyrosequencing, the microbeads are packed in PicoTiterPlate device. The PicoTiterPlate has nearly 2 millions of wells for simultaneous reaction in each well. The device enables high throughput sequencing. The device is designed in such a way that each well can accommodate only one microbead. The enzymes sulfurylase and luciferase attached to enzyme beads are added to the wells. The two enzymes are the key components for identifying the number of base addition in sequencing. The packing beads are added in the well to ensure the beads are positioned in the well. The fluidic system flows buffers and nucleotides across the wells. Nucleotides are flown in predetermined base order such that any base addition detected during sequencing would mean the base added is the flowing base. DNA polymerase adds nucleotide to the growing strand if it is complementary to the template strand base. A series of chemical reactions detects the base(s) added to the growing strand. Nucleotide addition releases a pyrophosphate group, which is converted into Adenosine TriPhosphate (ATP) by sulphurylase enzyme using adenosine phosphosulfate. Luciferase enzyme uses luciferin to hydrolyze ATP to oxyluciferin that emits light. The light is detected by CCD camera. The light detected from a particular well denotes the nucleotide incorporation in the growing strand of the well. There is no terminator in the incorporated nucleotide, which means DNA polymerase go on incorporating nucleotides until the template strand has complementary base. The cycle is repeated and the pattern of light emission and detection reveals the actual sequence of template DNA. This indicates that the number of bases addition across the PicoTitrePlate is asynchronous.</w:t>
      </w:r>
    </w:p>
    <w:p w:rsidR="004E555B" w:rsidRDefault="00976B02" w:rsidP="005E73D7">
      <w:pPr>
        <w:spacing w:line="480" w:lineRule="auto"/>
        <w:jc w:val="both"/>
      </w:pPr>
      <w:r>
        <w:rPr>
          <w:noProof/>
          <w:lang w:eastAsia="en-US"/>
        </w:rPr>
        <w:pict>
          <v:shape id="Text Box 14" o:spid="_x0000_s1027" type="#_x0000_t202" style="position:absolute;left:0;text-align:left;margin-left:6in;margin-top:0;width:54pt;height:684pt;z-index:25166233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" filled="f" stroked="f">
            <v:textbox style="layout-flow:vertical;mso-layout-flow-alt:bottom-to-top" inset=",7.2pt,,7.2pt">
              <w:txbxContent>
                <w:p w:rsidR="00F7109C" w:rsidRPr="004E181F" w:rsidRDefault="00F7109C" w:rsidP="005B4843">
                  <w:r>
                    <w:t xml:space="preserve">Figure: The Roche 454 GS working principle. (A) Prepare adaptor ligated single strand DNA. (B) Emulsion based clonal amplification. (C) Depositing DNA beads into the picotiter </w:t>
                  </w:r>
                  <w:r w:rsidRPr="004E181F">
                    <w:rPr>
                      <w:vertAlign w:val="superscript"/>
                    </w:rPr>
                    <w:t>TM</w:t>
                  </w:r>
                  <w:r>
                    <w:t xml:space="preserve"> plate. (D) Sequencing and base calling.</w:t>
                  </w:r>
                </w:p>
              </w:txbxContent>
            </v:textbox>
            <w10:wrap type="tight"/>
          </v:shape>
        </w:pict>
      </w:r>
      <w:r w:rsidR="005B4843" w:rsidRPr="005B4843">
        <w:rPr>
          <w:noProof/>
          <w:lang w:eastAsia="en-US"/>
        </w:rPr>
        <w:drawing>
          <wp:inline distT="0" distB="0" distL="0" distR="0">
            <wp:extent cx="5024120" cy="8734239"/>
            <wp:effectExtent l="0" t="0" r="508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024120" cy="8734239"/>
                    </a:xfrm>
                    <a:prstGeom prst="rect">
                      <a:avLst/>
                    </a:prstGeom>
                    <a:noFill/>
                    <a:ln w="9525">
                      <a:noFill/>
                      <a:miter lim="800000"/>
                      <a:headEnd/>
                      <a:tailEnd/>
                    </a:ln>
                  </pic:spPr>
                </pic:pic>
              </a:graphicData>
            </a:graphic>
          </wp:inline>
        </w:drawing>
      </w:r>
      <w:r w:rsidR="005B4843">
        <w:br w:type="page"/>
      </w:r>
    </w:p>
    <w:p w:rsidR="004E555B" w:rsidRDefault="004E555B" w:rsidP="005E73D7">
      <w:pPr>
        <w:spacing w:line="480" w:lineRule="auto"/>
        <w:jc w:val="both"/>
      </w:pPr>
    </w:p>
    <w:p w:rsidR="00497B94" w:rsidRDefault="00497B94" w:rsidP="005E73D7">
      <w:pPr>
        <w:spacing w:line="480" w:lineRule="auto"/>
        <w:jc w:val="both"/>
      </w:pPr>
      <w:r>
        <w:t>This depends on the base order of template strands across the wells. The template strands with more homopolymer sequences are leading the strands with less homopolymers. Finally the raw reads are processed for poor quality sequences and checked for sequences without key sequences and mixed sequences (two or more sequences in a single microbead).</w:t>
      </w:r>
    </w:p>
    <w:p w:rsidR="00497B94" w:rsidRDefault="00497B94" w:rsidP="005E73D7">
      <w:pPr>
        <w:spacing w:line="480" w:lineRule="auto"/>
        <w:jc w:val="both"/>
      </w:pPr>
    </w:p>
    <w:p w:rsidR="00F94B9A" w:rsidRDefault="006D7D0F" w:rsidP="005E73D7">
      <w:pPr>
        <w:spacing w:line="480" w:lineRule="auto"/>
        <w:jc w:val="both"/>
      </w:pPr>
      <w:r>
        <w:t xml:space="preserve">Homopolymer sequencing is the </w:t>
      </w:r>
      <w:r w:rsidR="00497B94">
        <w:t>major lim</w:t>
      </w:r>
      <w:r>
        <w:t>itation of roche 454 technology</w:t>
      </w:r>
      <w:r w:rsidR="008248B8">
        <w:t xml:space="preserve"> (Ruthberg and Laemon 2008). This is because there is no terminator group in an added nucleotide; multiple bases are incorporated consecutively at homopolymer site. </w:t>
      </w:r>
      <w:r w:rsidR="00DA3772">
        <w:t>The intensity/magnitude of light emitted depends on multiple repetitive bases added and this determines the sequence of template. Roche 454 technology is prone to insertion – deletion error while determining the number</w:t>
      </w:r>
      <w:r w:rsidR="00977D8E">
        <w:t xml:space="preserve"> of</w:t>
      </w:r>
      <w:r w:rsidR="00DA3772">
        <w:t xml:space="preserve"> bases added if homopolymer is longer.</w:t>
      </w:r>
      <w:r w:rsidR="00F94B9A">
        <w:t xml:space="preserve"> The next disadvantage is the cost per base addition is higher than other NGS technology [Ruthberg and Laemon 2008]. One advantage of this technology is the read length. Roche has marketed different models of platforms characterized with different read lengths and total reads outputs [Table].</w:t>
      </w:r>
    </w:p>
    <w:p w:rsidR="00F94B9A" w:rsidRDefault="00F94B9A" w:rsidP="005E73D7">
      <w:pPr>
        <w:spacing w:line="480" w:lineRule="auto"/>
        <w:jc w:val="both"/>
      </w:pPr>
    </w:p>
    <w:tbl>
      <w:tblPr>
        <w:tblStyle w:val="TableGrid"/>
        <w:tblW w:w="0" w:type="auto"/>
        <w:tblLook w:val="00A0"/>
      </w:tblPr>
      <w:tblGrid>
        <w:gridCol w:w="2838"/>
        <w:gridCol w:w="2839"/>
        <w:gridCol w:w="2839"/>
      </w:tblGrid>
      <w:tr w:rsidR="00F94B9A">
        <w:tc>
          <w:tcPr>
            <w:tcW w:w="2838" w:type="dxa"/>
          </w:tcPr>
          <w:p w:rsidR="00F94B9A" w:rsidRPr="004E555B" w:rsidRDefault="00F94B9A" w:rsidP="005E73D7">
            <w:pPr>
              <w:spacing w:line="480" w:lineRule="auto"/>
              <w:jc w:val="both"/>
              <w:rPr>
                <w:b/>
              </w:rPr>
            </w:pPr>
            <w:r w:rsidRPr="004E555B">
              <w:rPr>
                <w:b/>
              </w:rPr>
              <w:t>Platform</w:t>
            </w:r>
          </w:p>
        </w:tc>
        <w:tc>
          <w:tcPr>
            <w:tcW w:w="2839" w:type="dxa"/>
          </w:tcPr>
          <w:p w:rsidR="00F94B9A" w:rsidRPr="004E555B" w:rsidRDefault="00F94B9A" w:rsidP="005E73D7">
            <w:pPr>
              <w:spacing w:line="480" w:lineRule="auto"/>
              <w:jc w:val="both"/>
              <w:rPr>
                <w:b/>
              </w:rPr>
            </w:pPr>
            <w:r w:rsidRPr="004E555B">
              <w:rPr>
                <w:b/>
              </w:rPr>
              <w:t>Read length (bp)</w:t>
            </w:r>
          </w:p>
        </w:tc>
        <w:tc>
          <w:tcPr>
            <w:tcW w:w="2839" w:type="dxa"/>
          </w:tcPr>
          <w:p w:rsidR="00F94B9A" w:rsidRPr="004E555B" w:rsidRDefault="00F94B9A" w:rsidP="005E73D7">
            <w:pPr>
              <w:spacing w:line="480" w:lineRule="auto"/>
              <w:jc w:val="both"/>
              <w:rPr>
                <w:b/>
              </w:rPr>
            </w:pPr>
            <w:r w:rsidRPr="004E555B">
              <w:rPr>
                <w:b/>
              </w:rPr>
              <w:t>Reads output/Run</w:t>
            </w:r>
          </w:p>
        </w:tc>
      </w:tr>
      <w:tr w:rsidR="00F94B9A">
        <w:tc>
          <w:tcPr>
            <w:tcW w:w="2838" w:type="dxa"/>
          </w:tcPr>
          <w:p w:rsidR="00F94B9A" w:rsidRDefault="00F94B9A" w:rsidP="005E73D7">
            <w:pPr>
              <w:spacing w:line="480" w:lineRule="auto"/>
              <w:jc w:val="both"/>
            </w:pPr>
            <w:r>
              <w:t>GS Junior</w:t>
            </w:r>
          </w:p>
        </w:tc>
        <w:tc>
          <w:tcPr>
            <w:tcW w:w="2839" w:type="dxa"/>
          </w:tcPr>
          <w:p w:rsidR="00F94B9A" w:rsidRDefault="00F94B9A" w:rsidP="005E73D7">
            <w:pPr>
              <w:spacing w:line="480" w:lineRule="auto"/>
              <w:jc w:val="both"/>
            </w:pPr>
            <w:r>
              <w:t xml:space="preserve">400 </w:t>
            </w:r>
          </w:p>
        </w:tc>
        <w:tc>
          <w:tcPr>
            <w:tcW w:w="2839" w:type="dxa"/>
          </w:tcPr>
          <w:p w:rsidR="00F94B9A" w:rsidRDefault="00F94B9A" w:rsidP="005E73D7">
            <w:pPr>
              <w:spacing w:line="480" w:lineRule="auto"/>
              <w:jc w:val="both"/>
            </w:pPr>
            <w:r>
              <w:t>70,000</w:t>
            </w:r>
          </w:p>
        </w:tc>
      </w:tr>
      <w:tr w:rsidR="00F94B9A">
        <w:tc>
          <w:tcPr>
            <w:tcW w:w="2838" w:type="dxa"/>
          </w:tcPr>
          <w:p w:rsidR="00F94B9A" w:rsidRDefault="00F94B9A" w:rsidP="005E73D7">
            <w:pPr>
              <w:spacing w:line="480" w:lineRule="auto"/>
              <w:jc w:val="both"/>
            </w:pPr>
            <w:r>
              <w:t>GS FLX titanium XLR70</w:t>
            </w:r>
          </w:p>
        </w:tc>
        <w:tc>
          <w:tcPr>
            <w:tcW w:w="2839" w:type="dxa"/>
          </w:tcPr>
          <w:p w:rsidR="00F94B9A" w:rsidRDefault="00F94B9A" w:rsidP="005E73D7">
            <w:pPr>
              <w:spacing w:line="480" w:lineRule="auto"/>
              <w:jc w:val="both"/>
            </w:pPr>
            <w:r>
              <w:t>600</w:t>
            </w:r>
          </w:p>
        </w:tc>
        <w:tc>
          <w:tcPr>
            <w:tcW w:w="2839" w:type="dxa"/>
          </w:tcPr>
          <w:p w:rsidR="00F94B9A" w:rsidRDefault="00F94B9A" w:rsidP="005E73D7">
            <w:pPr>
              <w:spacing w:line="480" w:lineRule="auto"/>
              <w:jc w:val="both"/>
            </w:pPr>
            <w:r>
              <w:t>7,00,000</w:t>
            </w:r>
          </w:p>
        </w:tc>
      </w:tr>
      <w:tr w:rsidR="00F94B9A">
        <w:tc>
          <w:tcPr>
            <w:tcW w:w="2838" w:type="dxa"/>
          </w:tcPr>
          <w:p w:rsidR="00F94B9A" w:rsidRDefault="00F94B9A" w:rsidP="005E73D7">
            <w:pPr>
              <w:spacing w:line="480" w:lineRule="auto"/>
              <w:jc w:val="both"/>
            </w:pPr>
            <w:r>
              <w:t>GS FLX titanium XL+</w:t>
            </w:r>
          </w:p>
        </w:tc>
        <w:tc>
          <w:tcPr>
            <w:tcW w:w="2839" w:type="dxa"/>
          </w:tcPr>
          <w:p w:rsidR="00F94B9A" w:rsidRDefault="00F94B9A" w:rsidP="005E73D7">
            <w:pPr>
              <w:spacing w:line="480" w:lineRule="auto"/>
              <w:jc w:val="both"/>
            </w:pPr>
            <w:r>
              <w:t>1000</w:t>
            </w:r>
          </w:p>
        </w:tc>
        <w:tc>
          <w:tcPr>
            <w:tcW w:w="2839" w:type="dxa"/>
          </w:tcPr>
          <w:p w:rsidR="00F94B9A" w:rsidRDefault="00F94B9A" w:rsidP="005E73D7">
            <w:pPr>
              <w:spacing w:line="480" w:lineRule="auto"/>
              <w:jc w:val="both"/>
            </w:pPr>
            <w:r>
              <w:t>1,000,000</w:t>
            </w:r>
          </w:p>
        </w:tc>
      </w:tr>
    </w:tbl>
    <w:p w:rsidR="004E555B" w:rsidRDefault="004E555B" w:rsidP="005E73D7">
      <w:pPr>
        <w:spacing w:line="480" w:lineRule="auto"/>
        <w:jc w:val="both"/>
      </w:pPr>
    </w:p>
    <w:p w:rsidR="00F94B9A" w:rsidRDefault="004E555B" w:rsidP="005E73D7">
      <w:pPr>
        <w:spacing w:line="480" w:lineRule="auto"/>
        <w:jc w:val="both"/>
      </w:pPr>
      <w:r>
        <w:t>Table: Roche 454 platforms and the average read length and Reads output per Run. Source: www.454.com</w:t>
      </w:r>
    </w:p>
    <w:p w:rsidR="004E555B" w:rsidRDefault="004E555B" w:rsidP="005E73D7">
      <w:pPr>
        <w:spacing w:line="480" w:lineRule="auto"/>
        <w:jc w:val="both"/>
      </w:pPr>
    </w:p>
    <w:p w:rsidR="00D86D9C" w:rsidRDefault="00D86D9C" w:rsidP="005E73D7">
      <w:pPr>
        <w:spacing w:line="480" w:lineRule="auto"/>
        <w:jc w:val="both"/>
      </w:pPr>
      <w:r>
        <w:t>The best application of Roche 454 technology regarding its long read length is de novo assembly and metagenomics [Zhou et al 2010].</w:t>
      </w:r>
    </w:p>
    <w:p w:rsidR="00D86D9C" w:rsidRDefault="00D86D9C" w:rsidP="005E73D7">
      <w:pPr>
        <w:spacing w:line="480" w:lineRule="auto"/>
        <w:jc w:val="both"/>
      </w:pPr>
    </w:p>
    <w:p w:rsidR="00D86D9C" w:rsidRPr="00D86D9C" w:rsidRDefault="00D86D9C" w:rsidP="005E73D7">
      <w:pPr>
        <w:spacing w:line="480" w:lineRule="auto"/>
        <w:jc w:val="both"/>
        <w:rPr>
          <w:b/>
        </w:rPr>
      </w:pPr>
      <w:r w:rsidRPr="00D86D9C">
        <w:rPr>
          <w:b/>
        </w:rPr>
        <w:t>Illumina/Solexa</w:t>
      </w:r>
    </w:p>
    <w:p w:rsidR="00D86D9C" w:rsidRDefault="00D86D9C" w:rsidP="005E73D7">
      <w:pPr>
        <w:spacing w:line="480" w:lineRule="auto"/>
        <w:jc w:val="both"/>
      </w:pPr>
    </w:p>
    <w:p w:rsidR="00D81552" w:rsidRDefault="00AF0835" w:rsidP="005E73D7">
      <w:pPr>
        <w:spacing w:line="480" w:lineRule="auto"/>
        <w:jc w:val="both"/>
      </w:pPr>
      <w:r>
        <w:t>Illumina/Solexa came into the ma</w:t>
      </w:r>
      <w:r w:rsidR="00296AA2">
        <w:t>r</w:t>
      </w:r>
      <w:r>
        <w:t>ket as a competitor to Roche 454 in 2006</w:t>
      </w:r>
      <w:r w:rsidR="00296AA2">
        <w:t xml:space="preserve">. Though it has similar basic working principle – sequencing-by-synthesis, as in Roche 454 technology, there are differences in library preparation, nucleotide incorporation and light imaging. </w:t>
      </w:r>
      <w:r w:rsidR="00277144">
        <w:t xml:space="preserve">Sample DNA is fragmented to required size and a single ‘A’ base is added to 3’-ends of the fragment DNA. Adaptors, with single ‘T’ overhangs, are added to both ends (5’ and 3’) of the DNA. </w:t>
      </w:r>
      <w:r w:rsidR="004B6EC0">
        <w:t xml:space="preserve">The DNA is then denatured and </w:t>
      </w:r>
      <w:r w:rsidR="00303B33">
        <w:t>a</w:t>
      </w:r>
      <w:r w:rsidR="004B6EC0">
        <w:t xml:space="preserve"> single strand is immobilized on the surface of solid support flow cell. The flow cell surface is coated with adapters and complementary adapte</w:t>
      </w:r>
      <w:r w:rsidR="00303B33">
        <w:t>rs; single strand DNA get</w:t>
      </w:r>
      <w:r w:rsidR="00B50547">
        <w:t>s immobilized when adaptor at one end of it</w:t>
      </w:r>
      <w:r w:rsidR="00303B33">
        <w:t xml:space="preserve"> anneals with its complement</w:t>
      </w:r>
      <w:r w:rsidR="00B50547">
        <w:t>ary adaptor on the flow cell. The adaptor at the other end is free to hybridize with its complementary adaptor on the flow cell and this creates a ‘bridge’ structure</w:t>
      </w:r>
      <w:r w:rsidR="00D81552">
        <w:t xml:space="preserve"> (Figure)</w:t>
      </w:r>
      <w:r w:rsidR="00B50547">
        <w:t xml:space="preserve">. These flow cell adapters functions as primer as well for PCR reaction. The single strand DNA is amplified at its spatial location by ‘bridge PCR’ method. This forms </w:t>
      </w:r>
      <w:r w:rsidR="00670F61">
        <w:t xml:space="preserve">a </w:t>
      </w:r>
      <w:r w:rsidR="00B50547">
        <w:t>cluster of clones of original template single strand DNA [</w:t>
      </w:r>
      <w:r w:rsidR="002F42D2">
        <w:t>Adessi et al 2000, Fudurco et al 2006</w:t>
      </w:r>
      <w:r w:rsidR="00B50547">
        <w:t>].</w:t>
      </w:r>
      <w:r w:rsidR="00670F61">
        <w:t xml:space="preserve"> Millions of clusters are formed from spatially separated millions of single strand template DNA</w:t>
      </w:r>
      <w:r w:rsidR="00D81552">
        <w:t xml:space="preserve"> (Figure)</w:t>
      </w:r>
      <w:r w:rsidR="00670F61">
        <w:t xml:space="preserve">. </w:t>
      </w:r>
    </w:p>
    <w:p w:rsidR="00D81552" w:rsidRDefault="00D81552" w:rsidP="005E73D7">
      <w:pPr>
        <w:spacing w:line="480" w:lineRule="auto"/>
        <w:jc w:val="both"/>
      </w:pPr>
    </w:p>
    <w:p w:rsidR="00D81552" w:rsidRDefault="00C52247" w:rsidP="005E73D7">
      <w:pPr>
        <w:spacing w:line="480" w:lineRule="auto"/>
        <w:jc w:val="both"/>
      </w:pPr>
      <w:r>
        <w:br w:type="page"/>
      </w:r>
      <w:r w:rsidR="00976B02">
        <w:rPr>
          <w:noProof/>
          <w:lang w:eastAsia="en-US"/>
        </w:rPr>
        <w:pict>
          <v:shape id="Text Box 3" o:spid="_x0000_s1028" type="#_x0000_t202" style="position:absolute;left:0;text-align:left;margin-left:6in;margin-top:0;width:54pt;height:666pt;z-index:25165926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" filled="f" stroked="f">
            <v:textbox style="layout-flow:vertical;mso-layout-flow-alt:bottom-to-top" inset=",7.2pt,,7.2pt">
              <w:txbxContent>
                <w:p w:rsidR="00F7109C" w:rsidRDefault="00F7109C">
                  <w:r>
                    <w:t>Figure: The working principle of Solexa platform.</w:t>
                  </w:r>
                </w:p>
              </w:txbxContent>
            </v:textbox>
            <w10:wrap type="tight"/>
          </v:shape>
        </w:pict>
      </w:r>
      <w:r>
        <w:rPr>
          <w:noProof/>
          <w:lang w:eastAsia="en-US"/>
        </w:rPr>
        <w:drawing>
          <wp:inline distT="0" distB="0" distL="0" distR="0">
            <wp:extent cx="5426242" cy="8686800"/>
            <wp:effectExtent l="25400" t="0" r="9358"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srcRect/>
                    <a:stretch>
                      <a:fillRect/>
                    </a:stretch>
                  </pic:blipFill>
                  <pic:spPr bwMode="auto">
                    <a:xfrm>
                      <a:off x="0" y="0"/>
                      <a:ext cx="5432264" cy="8696441"/>
                    </a:xfrm>
                    <a:prstGeom prst="rect">
                      <a:avLst/>
                    </a:prstGeom>
                    <a:noFill/>
                    <a:ln w="9525">
                      <a:noFill/>
                      <a:miter lim="800000"/>
                      <a:headEnd/>
                      <a:tailEnd/>
                    </a:ln>
                  </pic:spPr>
                </pic:pic>
              </a:graphicData>
            </a:graphic>
          </wp:inline>
        </w:drawing>
      </w:r>
    </w:p>
    <w:p w:rsidR="00D81552" w:rsidRDefault="00D81552" w:rsidP="005E73D7">
      <w:pPr>
        <w:spacing w:line="480" w:lineRule="auto"/>
        <w:jc w:val="both"/>
      </w:pPr>
      <w:r>
        <w:br w:type="page"/>
        <w:t>Sequencing step follows PCR amplification. The sequencing reagents and all four nucleotides labeled with different fluorescent dyes are supplied on to the surface of the flow cell. Each nucleotide also has a terminator. DNA polymerase incorporates the complementary nucleotide and terminator group blocks further incorporation. The CCD camera detects and identifies terminal nucleotide and the position of its fluorescent dye on the solid support. The fluorescent dye and terminator group are removed from the 3’-end of the terminal nucleotide for next round of sequencing cycle.  This ensures base-by-base sequencing. The cycle is repeated for predetermined number of times. A base-calling algorithm assigns sequences and associated quality values to each read and a quality-checking pipeline evaluates the illumina data from each run, removing poor-quality sequences. The current illumina platform in the market and their performance comparison is shown in the table.</w:t>
      </w:r>
    </w:p>
    <w:tbl>
      <w:tblPr>
        <w:tblStyle w:val="TableGrid"/>
        <w:tblpPr w:leftFromText="180" w:rightFromText="180" w:vertAnchor="text" w:horzAnchor="page" w:tblpX="1909" w:tblpY="652"/>
        <w:tblW w:w="0" w:type="auto"/>
        <w:tblLook w:val="00A0"/>
      </w:tblPr>
      <w:tblGrid>
        <w:gridCol w:w="1348"/>
        <w:gridCol w:w="1487"/>
        <w:gridCol w:w="1470"/>
        <w:gridCol w:w="1427"/>
        <w:gridCol w:w="1407"/>
        <w:gridCol w:w="1377"/>
      </w:tblGrid>
      <w:tr w:rsidR="00D81552" w:rsidRPr="00D81552">
        <w:tc>
          <w:tcPr>
            <w:tcW w:w="1348" w:type="dxa"/>
          </w:tcPr>
          <w:p w:rsidR="00D81552" w:rsidRPr="00D81552" w:rsidRDefault="00D81552" w:rsidP="005E73D7">
            <w:pPr>
              <w:jc w:val="both"/>
              <w:rPr>
                <w:b/>
                <w:sz w:val="20"/>
              </w:rPr>
            </w:pPr>
            <w:r w:rsidRPr="00D81552">
              <w:rPr>
                <w:b/>
                <w:sz w:val="20"/>
              </w:rPr>
              <w:t>Illumina Platforms</w:t>
            </w:r>
          </w:p>
        </w:tc>
        <w:tc>
          <w:tcPr>
            <w:tcW w:w="1487" w:type="dxa"/>
          </w:tcPr>
          <w:p w:rsidR="00D81552" w:rsidRPr="00D81552" w:rsidRDefault="00D81552" w:rsidP="005E73D7">
            <w:pPr>
              <w:jc w:val="both"/>
              <w:rPr>
                <w:b/>
                <w:sz w:val="20"/>
              </w:rPr>
            </w:pPr>
            <w:r w:rsidRPr="00D81552">
              <w:rPr>
                <w:b/>
                <w:sz w:val="20"/>
              </w:rPr>
              <w:t>HiSeq 2500/1500</w:t>
            </w:r>
          </w:p>
        </w:tc>
        <w:tc>
          <w:tcPr>
            <w:tcW w:w="1470" w:type="dxa"/>
          </w:tcPr>
          <w:p w:rsidR="00D81552" w:rsidRPr="00D81552" w:rsidRDefault="00D81552" w:rsidP="005E73D7">
            <w:pPr>
              <w:jc w:val="both"/>
              <w:rPr>
                <w:b/>
                <w:sz w:val="20"/>
              </w:rPr>
            </w:pPr>
            <w:r w:rsidRPr="00D81552">
              <w:rPr>
                <w:b/>
                <w:sz w:val="20"/>
              </w:rPr>
              <w:t>HiSeq 2000/100</w:t>
            </w:r>
          </w:p>
        </w:tc>
        <w:tc>
          <w:tcPr>
            <w:tcW w:w="1427" w:type="dxa"/>
          </w:tcPr>
          <w:p w:rsidR="00D81552" w:rsidRPr="00D81552" w:rsidRDefault="00D81552" w:rsidP="005E73D7">
            <w:pPr>
              <w:jc w:val="both"/>
              <w:rPr>
                <w:b/>
                <w:sz w:val="20"/>
              </w:rPr>
            </w:pPr>
            <w:r w:rsidRPr="00D81552">
              <w:rPr>
                <w:b/>
                <w:sz w:val="20"/>
              </w:rPr>
              <w:t>HiScanSQ</w:t>
            </w:r>
          </w:p>
        </w:tc>
        <w:tc>
          <w:tcPr>
            <w:tcW w:w="1407" w:type="dxa"/>
          </w:tcPr>
          <w:p w:rsidR="00D81552" w:rsidRPr="00D81552" w:rsidRDefault="00D81552" w:rsidP="005E73D7">
            <w:pPr>
              <w:jc w:val="both"/>
              <w:rPr>
                <w:b/>
                <w:sz w:val="20"/>
              </w:rPr>
            </w:pPr>
            <w:r w:rsidRPr="00D81552">
              <w:rPr>
                <w:b/>
                <w:sz w:val="20"/>
              </w:rPr>
              <w:t>Genome Analyzer IIx</w:t>
            </w:r>
          </w:p>
        </w:tc>
        <w:tc>
          <w:tcPr>
            <w:tcW w:w="1377" w:type="dxa"/>
          </w:tcPr>
          <w:p w:rsidR="00D81552" w:rsidRPr="00D81552" w:rsidRDefault="00D81552" w:rsidP="005E73D7">
            <w:pPr>
              <w:jc w:val="both"/>
              <w:rPr>
                <w:b/>
                <w:sz w:val="20"/>
              </w:rPr>
            </w:pPr>
            <w:r w:rsidRPr="00D81552">
              <w:rPr>
                <w:b/>
                <w:sz w:val="20"/>
              </w:rPr>
              <w:t>MiSeq</w:t>
            </w:r>
          </w:p>
        </w:tc>
      </w:tr>
      <w:tr w:rsidR="00D81552" w:rsidRPr="00D81552">
        <w:tc>
          <w:tcPr>
            <w:tcW w:w="1348" w:type="dxa"/>
          </w:tcPr>
          <w:p w:rsidR="00D81552" w:rsidRPr="00D81552" w:rsidRDefault="00D81552" w:rsidP="005E73D7">
            <w:pPr>
              <w:jc w:val="both"/>
              <w:rPr>
                <w:b/>
                <w:sz w:val="20"/>
              </w:rPr>
            </w:pPr>
            <w:r w:rsidRPr="00D81552">
              <w:rPr>
                <w:b/>
                <w:sz w:val="20"/>
              </w:rPr>
              <w:t>Output (GB Max)</w:t>
            </w:r>
          </w:p>
        </w:tc>
        <w:tc>
          <w:tcPr>
            <w:tcW w:w="1487" w:type="dxa"/>
          </w:tcPr>
          <w:p w:rsidR="00D81552" w:rsidRPr="00D81552" w:rsidRDefault="00D81552" w:rsidP="005E73D7">
            <w:pPr>
              <w:jc w:val="both"/>
              <w:rPr>
                <w:sz w:val="20"/>
              </w:rPr>
            </w:pPr>
            <w:r w:rsidRPr="00D81552">
              <w:rPr>
                <w:sz w:val="20"/>
              </w:rPr>
              <w:t xml:space="preserve">600 </w:t>
            </w:r>
          </w:p>
        </w:tc>
        <w:tc>
          <w:tcPr>
            <w:tcW w:w="1470" w:type="dxa"/>
          </w:tcPr>
          <w:p w:rsidR="00D81552" w:rsidRPr="00D81552" w:rsidRDefault="00D81552" w:rsidP="005E73D7">
            <w:pPr>
              <w:jc w:val="both"/>
              <w:rPr>
                <w:sz w:val="20"/>
              </w:rPr>
            </w:pPr>
            <w:r w:rsidRPr="00D81552">
              <w:rPr>
                <w:sz w:val="20"/>
              </w:rPr>
              <w:t>300</w:t>
            </w:r>
          </w:p>
        </w:tc>
        <w:tc>
          <w:tcPr>
            <w:tcW w:w="1427" w:type="dxa"/>
          </w:tcPr>
          <w:p w:rsidR="00D81552" w:rsidRPr="00D81552" w:rsidRDefault="00D81552" w:rsidP="005E73D7">
            <w:pPr>
              <w:jc w:val="both"/>
              <w:rPr>
                <w:sz w:val="20"/>
              </w:rPr>
            </w:pPr>
            <w:r w:rsidRPr="00D81552">
              <w:rPr>
                <w:sz w:val="20"/>
              </w:rPr>
              <w:t>150</w:t>
            </w:r>
          </w:p>
        </w:tc>
        <w:tc>
          <w:tcPr>
            <w:tcW w:w="1407" w:type="dxa"/>
          </w:tcPr>
          <w:p w:rsidR="00D81552" w:rsidRPr="00D81552" w:rsidRDefault="00D81552" w:rsidP="005E73D7">
            <w:pPr>
              <w:jc w:val="both"/>
              <w:rPr>
                <w:sz w:val="20"/>
              </w:rPr>
            </w:pPr>
            <w:r w:rsidRPr="00D81552">
              <w:rPr>
                <w:sz w:val="20"/>
              </w:rPr>
              <w:t>95</w:t>
            </w:r>
          </w:p>
        </w:tc>
        <w:tc>
          <w:tcPr>
            <w:tcW w:w="1377" w:type="dxa"/>
          </w:tcPr>
          <w:p w:rsidR="00D81552" w:rsidRPr="00D81552" w:rsidRDefault="00D81552" w:rsidP="005E73D7">
            <w:pPr>
              <w:jc w:val="both"/>
              <w:rPr>
                <w:sz w:val="20"/>
              </w:rPr>
            </w:pPr>
            <w:r w:rsidRPr="00D81552">
              <w:rPr>
                <w:sz w:val="20"/>
              </w:rPr>
              <w:t>7.5 – 8.5</w:t>
            </w:r>
          </w:p>
        </w:tc>
      </w:tr>
      <w:tr w:rsidR="00D81552" w:rsidRPr="00D81552">
        <w:tc>
          <w:tcPr>
            <w:tcW w:w="1348" w:type="dxa"/>
          </w:tcPr>
          <w:p w:rsidR="00D81552" w:rsidRPr="00D81552" w:rsidRDefault="00D81552" w:rsidP="005E73D7">
            <w:pPr>
              <w:jc w:val="both"/>
              <w:rPr>
                <w:b/>
                <w:sz w:val="20"/>
              </w:rPr>
            </w:pPr>
            <w:r w:rsidRPr="00D81552">
              <w:rPr>
                <w:b/>
                <w:sz w:val="20"/>
              </w:rPr>
              <w:t>Single Reads</w:t>
            </w:r>
          </w:p>
        </w:tc>
        <w:tc>
          <w:tcPr>
            <w:tcW w:w="1487" w:type="dxa"/>
          </w:tcPr>
          <w:p w:rsidR="00D81552" w:rsidRPr="00D81552" w:rsidRDefault="00D81552" w:rsidP="005E73D7">
            <w:pPr>
              <w:jc w:val="both"/>
              <w:rPr>
                <w:sz w:val="20"/>
              </w:rPr>
            </w:pPr>
            <w:r w:rsidRPr="00D81552">
              <w:rPr>
                <w:sz w:val="20"/>
              </w:rPr>
              <w:t>3 billion total</w:t>
            </w:r>
          </w:p>
          <w:p w:rsidR="00D81552" w:rsidRPr="00D81552" w:rsidRDefault="00D81552" w:rsidP="005E73D7">
            <w:pPr>
              <w:jc w:val="both"/>
              <w:rPr>
                <w:sz w:val="20"/>
              </w:rPr>
            </w:pPr>
            <w:r w:rsidRPr="00D81552">
              <w:rPr>
                <w:sz w:val="20"/>
              </w:rPr>
              <w:t>187 millions/lane</w:t>
            </w:r>
          </w:p>
        </w:tc>
        <w:tc>
          <w:tcPr>
            <w:tcW w:w="1470" w:type="dxa"/>
          </w:tcPr>
          <w:p w:rsidR="00D81552" w:rsidRPr="00D81552" w:rsidRDefault="00D81552" w:rsidP="005E73D7">
            <w:pPr>
              <w:jc w:val="both"/>
              <w:rPr>
                <w:sz w:val="20"/>
              </w:rPr>
            </w:pPr>
            <w:r w:rsidRPr="00D81552">
              <w:rPr>
                <w:sz w:val="20"/>
              </w:rPr>
              <w:t>1.5 billion total</w:t>
            </w:r>
          </w:p>
          <w:p w:rsidR="00D81552" w:rsidRPr="00D81552" w:rsidRDefault="00D81552" w:rsidP="005E73D7">
            <w:pPr>
              <w:jc w:val="both"/>
              <w:rPr>
                <w:sz w:val="20"/>
              </w:rPr>
            </w:pPr>
            <w:r w:rsidRPr="00D81552">
              <w:rPr>
                <w:sz w:val="20"/>
              </w:rPr>
              <w:t>187 millions/lane</w:t>
            </w:r>
          </w:p>
        </w:tc>
        <w:tc>
          <w:tcPr>
            <w:tcW w:w="1427" w:type="dxa"/>
          </w:tcPr>
          <w:p w:rsidR="00D81552" w:rsidRPr="00D81552" w:rsidRDefault="00D81552" w:rsidP="005E73D7">
            <w:pPr>
              <w:jc w:val="both"/>
              <w:rPr>
                <w:sz w:val="20"/>
              </w:rPr>
            </w:pPr>
            <w:r w:rsidRPr="00D81552">
              <w:rPr>
                <w:sz w:val="20"/>
              </w:rPr>
              <w:t>750 million total</w:t>
            </w:r>
          </w:p>
          <w:p w:rsidR="00D81552" w:rsidRPr="00D81552" w:rsidRDefault="00D81552" w:rsidP="005E73D7">
            <w:pPr>
              <w:jc w:val="both"/>
              <w:rPr>
                <w:sz w:val="20"/>
              </w:rPr>
            </w:pPr>
            <w:r w:rsidRPr="00D81552">
              <w:rPr>
                <w:sz w:val="20"/>
              </w:rPr>
              <w:t>94 million/lane</w:t>
            </w:r>
          </w:p>
        </w:tc>
        <w:tc>
          <w:tcPr>
            <w:tcW w:w="1407" w:type="dxa"/>
          </w:tcPr>
          <w:p w:rsidR="00D81552" w:rsidRPr="00D81552" w:rsidRDefault="00D81552" w:rsidP="005E73D7">
            <w:pPr>
              <w:jc w:val="both"/>
              <w:rPr>
                <w:sz w:val="20"/>
              </w:rPr>
            </w:pPr>
            <w:r w:rsidRPr="00D81552">
              <w:rPr>
                <w:sz w:val="20"/>
              </w:rPr>
              <w:t>320 million total</w:t>
            </w:r>
            <w:r w:rsidRPr="00D81552">
              <w:rPr>
                <w:sz w:val="20"/>
              </w:rPr>
              <w:br/>
              <w:t>40 million/lane</w:t>
            </w:r>
          </w:p>
        </w:tc>
        <w:tc>
          <w:tcPr>
            <w:tcW w:w="1377" w:type="dxa"/>
          </w:tcPr>
          <w:p w:rsidR="00D81552" w:rsidRPr="00D81552" w:rsidRDefault="00D81552" w:rsidP="005E73D7">
            <w:pPr>
              <w:rPr>
                <w:sz w:val="20"/>
              </w:rPr>
            </w:pPr>
            <w:r w:rsidRPr="00D81552">
              <w:rPr>
                <w:sz w:val="20"/>
              </w:rPr>
              <w:t>15 - 17 million total</w:t>
            </w:r>
            <w:r w:rsidRPr="00D81552">
              <w:rPr>
                <w:sz w:val="20"/>
              </w:rPr>
              <w:br/>
              <w:t>15 - 17 million/lane</w:t>
            </w:r>
          </w:p>
        </w:tc>
      </w:tr>
      <w:tr w:rsidR="00D81552" w:rsidRPr="00D81552">
        <w:tc>
          <w:tcPr>
            <w:tcW w:w="1348" w:type="dxa"/>
          </w:tcPr>
          <w:p w:rsidR="00D81552" w:rsidRPr="00D81552" w:rsidRDefault="00D81552" w:rsidP="005E73D7">
            <w:pPr>
              <w:jc w:val="both"/>
              <w:rPr>
                <w:b/>
                <w:sz w:val="20"/>
              </w:rPr>
            </w:pPr>
            <w:r w:rsidRPr="00D81552">
              <w:rPr>
                <w:b/>
                <w:sz w:val="20"/>
              </w:rPr>
              <w:t>Paired end reads</w:t>
            </w:r>
          </w:p>
        </w:tc>
        <w:tc>
          <w:tcPr>
            <w:tcW w:w="1487" w:type="dxa"/>
          </w:tcPr>
          <w:p w:rsidR="00D81552" w:rsidRPr="00D81552" w:rsidRDefault="00D81552" w:rsidP="005E73D7">
            <w:pPr>
              <w:jc w:val="both"/>
              <w:rPr>
                <w:sz w:val="20"/>
              </w:rPr>
            </w:pPr>
            <w:r w:rsidRPr="00D81552">
              <w:rPr>
                <w:sz w:val="20"/>
              </w:rPr>
              <w:t>6 billion</w:t>
            </w:r>
            <w:r w:rsidRPr="00D81552">
              <w:rPr>
                <w:sz w:val="20"/>
              </w:rPr>
              <w:br/>
              <w:t>374 million/lane</w:t>
            </w:r>
          </w:p>
        </w:tc>
        <w:tc>
          <w:tcPr>
            <w:tcW w:w="1470" w:type="dxa"/>
          </w:tcPr>
          <w:p w:rsidR="00D81552" w:rsidRPr="00D81552" w:rsidRDefault="00D81552" w:rsidP="005E73D7">
            <w:pPr>
              <w:jc w:val="both"/>
              <w:rPr>
                <w:sz w:val="20"/>
              </w:rPr>
            </w:pPr>
            <w:r w:rsidRPr="00D81552">
              <w:rPr>
                <w:sz w:val="20"/>
              </w:rPr>
              <w:t>3 billion</w:t>
            </w:r>
            <w:r w:rsidRPr="00D81552">
              <w:rPr>
                <w:sz w:val="20"/>
              </w:rPr>
              <w:br/>
              <w:t>374 million/lane</w:t>
            </w:r>
          </w:p>
        </w:tc>
        <w:tc>
          <w:tcPr>
            <w:tcW w:w="1427" w:type="dxa"/>
          </w:tcPr>
          <w:p w:rsidR="00D81552" w:rsidRPr="00D81552" w:rsidRDefault="00D81552" w:rsidP="005E73D7">
            <w:pPr>
              <w:jc w:val="both"/>
              <w:rPr>
                <w:sz w:val="20"/>
              </w:rPr>
            </w:pPr>
            <w:r w:rsidRPr="00D81552">
              <w:rPr>
                <w:sz w:val="20"/>
              </w:rPr>
              <w:t>1.5 billion</w:t>
            </w:r>
            <w:r w:rsidRPr="00D81552">
              <w:rPr>
                <w:sz w:val="20"/>
              </w:rPr>
              <w:br/>
              <w:t>188 million/lane</w:t>
            </w:r>
          </w:p>
        </w:tc>
        <w:tc>
          <w:tcPr>
            <w:tcW w:w="1407" w:type="dxa"/>
          </w:tcPr>
          <w:p w:rsidR="00D81552" w:rsidRPr="00D81552" w:rsidRDefault="00D81552" w:rsidP="005E73D7">
            <w:pPr>
              <w:jc w:val="both"/>
              <w:rPr>
                <w:sz w:val="20"/>
              </w:rPr>
            </w:pPr>
            <w:r w:rsidRPr="00D81552">
              <w:rPr>
                <w:sz w:val="20"/>
              </w:rPr>
              <w:t>640 million</w:t>
            </w:r>
            <w:r w:rsidRPr="00D81552">
              <w:rPr>
                <w:sz w:val="20"/>
              </w:rPr>
              <w:br/>
              <w:t>80 million/lane</w:t>
            </w:r>
          </w:p>
        </w:tc>
        <w:tc>
          <w:tcPr>
            <w:tcW w:w="1377" w:type="dxa"/>
          </w:tcPr>
          <w:p w:rsidR="00D81552" w:rsidRPr="00D81552" w:rsidRDefault="00D81552" w:rsidP="005E73D7">
            <w:pPr>
              <w:jc w:val="both"/>
              <w:rPr>
                <w:sz w:val="20"/>
              </w:rPr>
            </w:pPr>
            <w:r w:rsidRPr="00D81552">
              <w:rPr>
                <w:sz w:val="20"/>
              </w:rPr>
              <w:t>30 - 34 million total</w:t>
            </w:r>
            <w:r w:rsidRPr="00D81552">
              <w:rPr>
                <w:sz w:val="20"/>
              </w:rPr>
              <w:br/>
              <w:t>30 - 34 million/lane</w:t>
            </w:r>
          </w:p>
        </w:tc>
      </w:tr>
      <w:tr w:rsidR="00D81552" w:rsidRPr="00D81552">
        <w:tc>
          <w:tcPr>
            <w:tcW w:w="1348" w:type="dxa"/>
          </w:tcPr>
          <w:p w:rsidR="00D81552" w:rsidRPr="00D81552" w:rsidRDefault="00D81552" w:rsidP="005E73D7">
            <w:pPr>
              <w:jc w:val="both"/>
              <w:rPr>
                <w:b/>
                <w:sz w:val="20"/>
              </w:rPr>
            </w:pPr>
            <w:r w:rsidRPr="00D81552">
              <w:rPr>
                <w:b/>
                <w:sz w:val="20"/>
              </w:rPr>
              <w:t>Required input</w:t>
            </w:r>
          </w:p>
        </w:tc>
        <w:tc>
          <w:tcPr>
            <w:tcW w:w="1487"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c>
          <w:tcPr>
            <w:tcW w:w="1470"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c>
          <w:tcPr>
            <w:tcW w:w="1427"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c>
          <w:tcPr>
            <w:tcW w:w="1407"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c>
          <w:tcPr>
            <w:tcW w:w="1377" w:type="dxa"/>
          </w:tcPr>
          <w:p w:rsidR="00D81552" w:rsidRPr="00D81552" w:rsidRDefault="00D81552" w:rsidP="005E73D7">
            <w:pPr>
              <w:jc w:val="both"/>
              <w:rPr>
                <w:sz w:val="20"/>
              </w:rPr>
            </w:pPr>
            <w:r w:rsidRPr="00D81552">
              <w:rPr>
                <w:sz w:val="20"/>
              </w:rPr>
              <w:t>50 ng with Nextera</w:t>
            </w:r>
            <w:r w:rsidRPr="00D81552">
              <w:rPr>
                <w:sz w:val="20"/>
              </w:rPr>
              <w:br/>
              <w:t>100 ng - 1 µg with TruSeq</w:t>
            </w:r>
          </w:p>
        </w:tc>
      </w:tr>
      <w:tr w:rsidR="00D81552" w:rsidRPr="00D81552">
        <w:tc>
          <w:tcPr>
            <w:tcW w:w="1348" w:type="dxa"/>
          </w:tcPr>
          <w:p w:rsidR="00D81552" w:rsidRPr="00D81552" w:rsidRDefault="00D81552" w:rsidP="005E73D7">
            <w:pPr>
              <w:jc w:val="both"/>
              <w:rPr>
                <w:b/>
                <w:sz w:val="20"/>
              </w:rPr>
            </w:pPr>
            <w:r w:rsidRPr="00D81552">
              <w:rPr>
                <w:b/>
                <w:sz w:val="20"/>
              </w:rPr>
              <w:t>Read length (bp)</w:t>
            </w:r>
          </w:p>
        </w:tc>
        <w:tc>
          <w:tcPr>
            <w:tcW w:w="1487" w:type="dxa"/>
          </w:tcPr>
          <w:p w:rsidR="00D81552" w:rsidRPr="00D81552" w:rsidRDefault="00D81552" w:rsidP="005E73D7">
            <w:pPr>
              <w:jc w:val="both"/>
              <w:rPr>
                <w:sz w:val="20"/>
              </w:rPr>
            </w:pPr>
            <w:r w:rsidRPr="00D81552">
              <w:rPr>
                <w:sz w:val="20"/>
              </w:rPr>
              <w:t>2 x 100</w:t>
            </w:r>
          </w:p>
        </w:tc>
        <w:tc>
          <w:tcPr>
            <w:tcW w:w="1470" w:type="dxa"/>
          </w:tcPr>
          <w:p w:rsidR="00D81552" w:rsidRPr="00D81552" w:rsidRDefault="00D81552" w:rsidP="005E73D7">
            <w:pPr>
              <w:jc w:val="both"/>
              <w:rPr>
                <w:sz w:val="20"/>
              </w:rPr>
            </w:pPr>
            <w:r w:rsidRPr="00D81552">
              <w:rPr>
                <w:sz w:val="20"/>
              </w:rPr>
              <w:t>2 x 100</w:t>
            </w:r>
          </w:p>
        </w:tc>
        <w:tc>
          <w:tcPr>
            <w:tcW w:w="1427" w:type="dxa"/>
          </w:tcPr>
          <w:p w:rsidR="00D81552" w:rsidRPr="00D81552" w:rsidRDefault="00D81552" w:rsidP="005E73D7">
            <w:pPr>
              <w:jc w:val="both"/>
              <w:rPr>
                <w:sz w:val="20"/>
              </w:rPr>
            </w:pPr>
            <w:r w:rsidRPr="00D81552">
              <w:rPr>
                <w:sz w:val="20"/>
              </w:rPr>
              <w:t>2 x 100</w:t>
            </w:r>
          </w:p>
        </w:tc>
        <w:tc>
          <w:tcPr>
            <w:tcW w:w="1407" w:type="dxa"/>
          </w:tcPr>
          <w:p w:rsidR="00D81552" w:rsidRPr="00D81552" w:rsidRDefault="00D81552" w:rsidP="005E73D7">
            <w:pPr>
              <w:jc w:val="both"/>
              <w:rPr>
                <w:sz w:val="20"/>
              </w:rPr>
            </w:pPr>
            <w:r w:rsidRPr="00D81552">
              <w:rPr>
                <w:sz w:val="20"/>
              </w:rPr>
              <w:t>2 x 150</w:t>
            </w:r>
          </w:p>
        </w:tc>
        <w:tc>
          <w:tcPr>
            <w:tcW w:w="1377" w:type="dxa"/>
          </w:tcPr>
          <w:p w:rsidR="00D81552" w:rsidRPr="00D81552" w:rsidRDefault="00D81552" w:rsidP="005E73D7">
            <w:pPr>
              <w:jc w:val="both"/>
              <w:rPr>
                <w:sz w:val="20"/>
              </w:rPr>
            </w:pPr>
            <w:r w:rsidRPr="00D81552">
              <w:rPr>
                <w:sz w:val="20"/>
              </w:rPr>
              <w:t>2 x 250</w:t>
            </w:r>
          </w:p>
        </w:tc>
      </w:tr>
      <w:tr w:rsidR="00D81552" w:rsidRPr="00D81552">
        <w:tc>
          <w:tcPr>
            <w:tcW w:w="1348" w:type="dxa"/>
          </w:tcPr>
          <w:p w:rsidR="00D81552" w:rsidRPr="00D81552" w:rsidRDefault="00D81552" w:rsidP="005E73D7">
            <w:pPr>
              <w:jc w:val="both"/>
              <w:rPr>
                <w:b/>
                <w:sz w:val="20"/>
              </w:rPr>
            </w:pPr>
            <w:r w:rsidRPr="00D81552">
              <w:rPr>
                <w:b/>
                <w:sz w:val="20"/>
              </w:rPr>
              <w:t>Percentage of Bases &gt; Q30</w:t>
            </w:r>
          </w:p>
        </w:tc>
        <w:tc>
          <w:tcPr>
            <w:tcW w:w="1487" w:type="dxa"/>
          </w:tcPr>
          <w:p w:rsidR="00D81552" w:rsidRPr="00D81552" w:rsidRDefault="00D81552" w:rsidP="005E73D7">
            <w:pPr>
              <w:jc w:val="both"/>
              <w:rPr>
                <w:sz w:val="20"/>
              </w:rPr>
            </w:pPr>
            <w:r w:rsidRPr="00D81552">
              <w:rPr>
                <w:sz w:val="20"/>
              </w:rPr>
              <w:t>&gt; 85% (2 x 50 bp)</w:t>
            </w:r>
            <w:r w:rsidRPr="00D81552">
              <w:rPr>
                <w:sz w:val="20"/>
              </w:rPr>
              <w:br/>
              <w:t>&gt; 80% (2 x 100 bp)</w:t>
            </w:r>
          </w:p>
        </w:tc>
        <w:tc>
          <w:tcPr>
            <w:tcW w:w="1470" w:type="dxa"/>
          </w:tcPr>
          <w:p w:rsidR="00D81552" w:rsidRPr="00D81552" w:rsidRDefault="00D81552" w:rsidP="005E73D7">
            <w:pPr>
              <w:jc w:val="both"/>
              <w:rPr>
                <w:sz w:val="20"/>
              </w:rPr>
            </w:pPr>
            <w:r w:rsidRPr="00D81552">
              <w:rPr>
                <w:sz w:val="20"/>
              </w:rPr>
              <w:t>&gt; 85% (2 x 50 bp)</w:t>
            </w:r>
            <w:r w:rsidRPr="00D81552">
              <w:rPr>
                <w:sz w:val="20"/>
              </w:rPr>
              <w:br/>
              <w:t>&gt; 80% (2 x 100 bp)</w:t>
            </w:r>
          </w:p>
        </w:tc>
        <w:tc>
          <w:tcPr>
            <w:tcW w:w="1427" w:type="dxa"/>
          </w:tcPr>
          <w:p w:rsidR="00D81552" w:rsidRPr="00D81552" w:rsidRDefault="00D81552" w:rsidP="005E73D7">
            <w:pPr>
              <w:jc w:val="both"/>
              <w:rPr>
                <w:sz w:val="20"/>
              </w:rPr>
            </w:pPr>
            <w:r w:rsidRPr="00D81552">
              <w:rPr>
                <w:sz w:val="20"/>
              </w:rPr>
              <w:t>&gt; 85% (2 x 50 bp)</w:t>
            </w:r>
            <w:r w:rsidRPr="00D81552">
              <w:rPr>
                <w:sz w:val="20"/>
              </w:rPr>
              <w:br/>
              <w:t>&gt; 80% (2 x 100 bp)</w:t>
            </w:r>
          </w:p>
        </w:tc>
        <w:tc>
          <w:tcPr>
            <w:tcW w:w="1407" w:type="dxa"/>
          </w:tcPr>
          <w:p w:rsidR="00D81552" w:rsidRPr="00D81552" w:rsidRDefault="00D81552" w:rsidP="005E73D7">
            <w:pPr>
              <w:jc w:val="both"/>
              <w:rPr>
                <w:sz w:val="20"/>
              </w:rPr>
            </w:pPr>
            <w:r w:rsidRPr="00D81552">
              <w:rPr>
                <w:sz w:val="20"/>
              </w:rPr>
              <w:t>&gt; 85% (2 x 50 bp)</w:t>
            </w:r>
            <w:r w:rsidRPr="00D81552">
              <w:rPr>
                <w:sz w:val="20"/>
              </w:rPr>
              <w:br/>
              <w:t>&gt; 80% (2 x 100 bp)</w:t>
            </w:r>
          </w:p>
        </w:tc>
        <w:tc>
          <w:tcPr>
            <w:tcW w:w="1377" w:type="dxa"/>
          </w:tcPr>
          <w:p w:rsidR="00D81552" w:rsidRPr="00D81552" w:rsidRDefault="00D81552" w:rsidP="005E73D7">
            <w:pPr>
              <w:jc w:val="both"/>
              <w:rPr>
                <w:sz w:val="20"/>
              </w:rPr>
            </w:pPr>
            <w:r w:rsidRPr="00D81552">
              <w:rPr>
                <w:sz w:val="20"/>
              </w:rPr>
              <w:t>&gt; 85% (2 x 100 bp)</w:t>
            </w:r>
            <w:r w:rsidRPr="00D81552">
              <w:rPr>
                <w:sz w:val="20"/>
              </w:rPr>
              <w:br/>
              <w:t>&gt; 80% (2 x 150 bp)</w:t>
            </w:r>
            <w:r w:rsidRPr="00D81552">
              <w:rPr>
                <w:sz w:val="20"/>
              </w:rPr>
              <w:br/>
              <w:t>&gt; 70% (2 x 250 bp)</w:t>
            </w:r>
          </w:p>
        </w:tc>
      </w:tr>
    </w:tbl>
    <w:p w:rsidR="00D81552" w:rsidRDefault="00D81552" w:rsidP="005E73D7">
      <w:pPr>
        <w:spacing w:line="480" w:lineRule="auto"/>
        <w:jc w:val="both"/>
      </w:pPr>
    </w:p>
    <w:p w:rsidR="00D81552" w:rsidRDefault="00D81552" w:rsidP="005E73D7">
      <w:pPr>
        <w:spacing w:line="480" w:lineRule="auto"/>
        <w:jc w:val="both"/>
      </w:pPr>
    </w:p>
    <w:p w:rsidR="00D81552" w:rsidRDefault="00D81552" w:rsidP="005E73D7">
      <w:pPr>
        <w:spacing w:line="480" w:lineRule="auto"/>
        <w:jc w:val="both"/>
      </w:pPr>
      <w:r>
        <w:t>Table: Comparison of different illumina platform performances.</w:t>
      </w:r>
    </w:p>
    <w:p w:rsidR="00D81552" w:rsidRDefault="00D81552" w:rsidP="005E73D7">
      <w:pPr>
        <w:spacing w:line="480" w:lineRule="auto"/>
        <w:jc w:val="both"/>
      </w:pPr>
      <w:r>
        <w:t xml:space="preserve">(Source: </w:t>
      </w:r>
      <w:hyperlink r:id="rId35" w:history="1">
        <w:r w:rsidRPr="00F35A50">
          <w:rPr>
            <w:rStyle w:val="Hyperlink"/>
          </w:rPr>
          <w:t>http://www.illumina.com/systems/sequencing.ilmn</w:t>
        </w:r>
      </w:hyperlink>
      <w:r>
        <w:t>)</w:t>
      </w:r>
    </w:p>
    <w:p w:rsidR="00D81552" w:rsidRDefault="00D81552" w:rsidP="005E73D7">
      <w:pPr>
        <w:spacing w:line="480" w:lineRule="auto"/>
        <w:jc w:val="both"/>
      </w:pPr>
    </w:p>
    <w:p w:rsidR="002D7350" w:rsidRDefault="00E84CAA" w:rsidP="005E73D7">
      <w:pPr>
        <w:spacing w:line="480" w:lineRule="auto"/>
        <w:jc w:val="both"/>
      </w:pPr>
      <w:r>
        <w:t xml:space="preserve">Illumina/Solexa produces huge amount of data, </w:t>
      </w:r>
      <w:r w:rsidR="00977D8E">
        <w:t xml:space="preserve">upto </w:t>
      </w:r>
      <w:r>
        <w:t>600 gigabtyes (Table). The time and cost per base is much reduced in comparison to first generation technology, but the reads are shorter and is prone to high error rates often resulting t</w:t>
      </w:r>
      <w:r w:rsidR="00977D8E">
        <w:t>o false positive sequence varia</w:t>
      </w:r>
      <w:r>
        <w:t xml:space="preserve">tions [Metzker 2010]. Because millions of reads are generated, </w:t>
      </w:r>
      <w:r w:rsidR="00B240BF">
        <w:t>erroneous</w:t>
      </w:r>
      <w:r>
        <w:t xml:space="preserve"> </w:t>
      </w:r>
      <w:r w:rsidR="00B240BF">
        <w:t xml:space="preserve">base </w:t>
      </w:r>
      <w:r w:rsidR="00DC75B4">
        <w:tab/>
      </w:r>
      <w:r w:rsidR="00B240BF">
        <w:t>is often corrected by coverage but unveiling the complete sequence contiguity is often limited by short read length</w:t>
      </w:r>
      <w:r w:rsidR="00E80E96">
        <w:t xml:space="preserve"> [Lander and Waterman 1988, Arratia et al 1991]</w:t>
      </w:r>
      <w:r w:rsidR="00B240BF">
        <w:t>.</w:t>
      </w:r>
    </w:p>
    <w:p w:rsidR="002D7350" w:rsidRDefault="002D7350" w:rsidP="005E73D7">
      <w:pPr>
        <w:spacing w:line="480" w:lineRule="auto"/>
        <w:jc w:val="both"/>
      </w:pPr>
    </w:p>
    <w:p w:rsidR="00DC4130" w:rsidRPr="00DC4130" w:rsidRDefault="00DC4130" w:rsidP="005E73D7">
      <w:pPr>
        <w:spacing w:line="480" w:lineRule="auto"/>
        <w:jc w:val="both"/>
        <w:rPr>
          <w:b/>
        </w:rPr>
      </w:pPr>
      <w:r w:rsidRPr="00DC4130">
        <w:rPr>
          <w:b/>
        </w:rPr>
        <w:t xml:space="preserve">Applied </w:t>
      </w:r>
      <w:r w:rsidR="0040608B">
        <w:rPr>
          <w:b/>
        </w:rPr>
        <w:t>Biosystems SOLiD technology</w:t>
      </w:r>
    </w:p>
    <w:p w:rsidR="00DC4130" w:rsidRDefault="00DC4130" w:rsidP="005E73D7">
      <w:pPr>
        <w:spacing w:line="480" w:lineRule="auto"/>
        <w:jc w:val="both"/>
      </w:pPr>
    </w:p>
    <w:p w:rsidR="00F479A1" w:rsidRDefault="0040608B" w:rsidP="005E73D7">
      <w:pPr>
        <w:spacing w:line="480" w:lineRule="auto"/>
        <w:jc w:val="both"/>
      </w:pPr>
      <w:r>
        <w:t xml:space="preserve">Support Oligonucleotide Ligation Detection (SOLiD) sequencing technology is based on sequencing-by-ligation technology. </w:t>
      </w:r>
      <w:r w:rsidR="009B32FD">
        <w:t xml:space="preserve">Alike </w:t>
      </w:r>
      <w:r w:rsidR="00E34E61">
        <w:t>Roche 454</w:t>
      </w:r>
      <w:r w:rsidR="009B32FD">
        <w:t>, SOLiD uses adapter-ligated fragment library and emulsion PCR to amplify the input DNA fragments for sequencing, on sma</w:t>
      </w:r>
      <w:r w:rsidR="00E34E61">
        <w:t>ll 1-micrometer magnetic beads [Mardis 2008]. The template sequences are denatured and mangnetic bead enrichment is perform</w:t>
      </w:r>
      <w:r w:rsidR="000D0FF0">
        <w:t>ed</w:t>
      </w:r>
      <w:r w:rsidR="00E34E61">
        <w:t xml:space="preserve"> to selected beads with high</w:t>
      </w:r>
      <w:r w:rsidR="000D0FF0">
        <w:t>ly</w:t>
      </w:r>
      <w:r w:rsidR="00E34E61">
        <w:t xml:space="preserve"> amplified</w:t>
      </w:r>
      <w:r w:rsidR="000D0FF0">
        <w:t xml:space="preserve"> template</w:t>
      </w:r>
      <w:r w:rsidR="00E34E61">
        <w:t xml:space="preserve"> </w:t>
      </w:r>
      <w:r w:rsidR="000D0FF0">
        <w:t>DNA. 3’ modification is done on the template sequences to allow covalent bonding to the solid support. The</w:t>
      </w:r>
      <w:r w:rsidR="00E34E61">
        <w:t xml:space="preserve"> magnetic beads are then </w:t>
      </w:r>
      <w:r w:rsidR="00F479A1">
        <w:t>deposited on a flow cell slide.</w:t>
      </w:r>
    </w:p>
    <w:p w:rsidR="00F479A1" w:rsidRDefault="00F479A1" w:rsidP="005E73D7">
      <w:pPr>
        <w:spacing w:line="480" w:lineRule="auto"/>
        <w:jc w:val="both"/>
      </w:pPr>
    </w:p>
    <w:p w:rsidR="008A27BD" w:rsidRDefault="000D0FF0" w:rsidP="005E73D7">
      <w:pPr>
        <w:spacing w:line="480" w:lineRule="auto"/>
        <w:jc w:val="both"/>
      </w:pPr>
      <w:r>
        <w:t>SOLiD uses DNA ligation technique for sequencing</w:t>
      </w:r>
      <w:r w:rsidR="00F83675">
        <w:t>, unlike any other NGS systems.</w:t>
      </w:r>
      <w:r w:rsidR="00F479A1">
        <w:t xml:space="preserve"> </w:t>
      </w:r>
      <w:r w:rsidR="006F1128">
        <w:t xml:space="preserve">This means, unlike other NGS, there is no any DNA polymerase generated errors during sequencing. </w:t>
      </w:r>
      <w:r w:rsidR="00952ECB">
        <w:t>During sequencing, a</w:t>
      </w:r>
      <w:r w:rsidR="00F479A1">
        <w:t xml:space="preserve"> universal sequencing</w:t>
      </w:r>
      <w:r w:rsidR="00952ECB">
        <w:t xml:space="preserve"> primer is hybridized to the amplified template sequences and a library of 1,2-probes</w:t>
      </w:r>
      <w:r w:rsidR="00F479A1">
        <w:t xml:space="preserve"> (or dibase probe)</w:t>
      </w:r>
      <w:r w:rsidR="00B302A2">
        <w:t xml:space="preserve"> along with DNA ligase enzyme</w:t>
      </w:r>
      <w:r w:rsidR="00952ECB">
        <w:t xml:space="preserve"> is added. The probes </w:t>
      </w:r>
      <w:r w:rsidR="00B302A2">
        <w:t xml:space="preserve">are 8mers and </w:t>
      </w:r>
      <w:r w:rsidR="00DC75B4">
        <w:t xml:space="preserve">are designed to interrogate </w:t>
      </w:r>
      <w:proofErr w:type="gramStart"/>
      <w:r w:rsidR="00DC75B4">
        <w:t>1</w:t>
      </w:r>
      <w:r w:rsidR="00DC75B4" w:rsidRPr="00DC75B4">
        <w:rPr>
          <w:vertAlign w:val="superscript"/>
        </w:rPr>
        <w:t>st</w:t>
      </w:r>
      <w:r w:rsidR="00DC75B4">
        <w:t xml:space="preserve">  and</w:t>
      </w:r>
      <w:proofErr w:type="gramEnd"/>
      <w:r w:rsidR="00DC75B4">
        <w:t xml:space="preserve"> 2</w:t>
      </w:r>
      <w:r w:rsidR="00DC75B4" w:rsidRPr="00DC75B4">
        <w:rPr>
          <w:vertAlign w:val="superscript"/>
        </w:rPr>
        <w:t>nd</w:t>
      </w:r>
      <w:r w:rsidR="00DC75B4">
        <w:t xml:space="preserve"> </w:t>
      </w:r>
      <w:r w:rsidR="00952ECB">
        <w:t xml:space="preserve">position bases (Figure) </w:t>
      </w:r>
      <w:r w:rsidR="00F83675">
        <w:t xml:space="preserve">such that the 16 dinucleotides (4 bases X 4 bases) are encoded by four </w:t>
      </w:r>
      <w:r w:rsidR="00F479A1">
        <w:t xml:space="preserve">fluorescent </w:t>
      </w:r>
      <w:r w:rsidR="00F83675">
        <w:t xml:space="preserve">dyes (Figure). </w:t>
      </w:r>
      <w:r w:rsidR="00744C6C">
        <w:t>The fluoresce</w:t>
      </w:r>
      <w:r w:rsidR="00DC75B4">
        <w:t>n</w:t>
      </w:r>
      <w:r w:rsidR="00744C6C">
        <w:t xml:space="preserve">t dye is attached at the end of octamer probe. </w:t>
      </w:r>
      <w:r w:rsidR="00F83675">
        <w:t>Upon addition of probes, they hybridize with the complementary sequence on the templates followed by ligation by ligase enzyme. Unlike polymerization from at 3’-OH end, probes ligation can be bi-directional (5’-PO</w:t>
      </w:r>
      <w:r w:rsidR="00F83675" w:rsidRPr="00F83675">
        <w:rPr>
          <w:vertAlign w:val="subscript"/>
        </w:rPr>
        <w:t>4</w:t>
      </w:r>
      <w:r w:rsidR="00F83675">
        <w:t xml:space="preserve"> or 3’-OH ends).</w:t>
      </w:r>
      <w:r w:rsidR="00F479A1">
        <w:t xml:space="preserve"> </w:t>
      </w:r>
      <w:r w:rsidR="008A27BD">
        <w:t>The fluorescence is measured and the dye is cleaved off from the fifth base leaving free end for the next probe ligation. The next cycle of probe hybridation, ligation, fluorescence measurement and dye cleavage is repeated for seven cycles, extending the sequence read length of 35 bases. The synthesized DNA strand is removed and a new universal primer is hybridized at offset position of one base (n-1) than the previous primer position. Again the seven cycles of probe hybridization, ligation, fluorescence measurement and dye cleavage is repeated. The primer resetting is repeated 5 round followed by 7 probe-ligation cycles providing dual measurement of each base (Figure).</w:t>
      </w:r>
    </w:p>
    <w:p w:rsidR="00FE0E21" w:rsidRDefault="00FE0E21" w:rsidP="005E73D7">
      <w:pPr>
        <w:spacing w:line="480" w:lineRule="auto"/>
        <w:jc w:val="both"/>
      </w:pPr>
    </w:p>
    <w:p w:rsidR="00FE0E21" w:rsidRDefault="00FE0E21" w:rsidP="005E73D7">
      <w:pPr>
        <w:spacing w:line="480" w:lineRule="auto"/>
        <w:jc w:val="both"/>
      </w:pPr>
      <w:r>
        <w:t xml:space="preserve">After completion of 5 round primer reset sequencing, </w:t>
      </w:r>
      <w:r w:rsidR="0053253F">
        <w:t xml:space="preserve">color calls are ordered in linear sequence and </w:t>
      </w:r>
      <w:r>
        <w:t xml:space="preserve">each base is interrogated from two different primers sequencing reaction [Figure </w:t>
      </w:r>
      <w:proofErr w:type="gramStart"/>
      <w:r>
        <w:t>a(</w:t>
      </w:r>
      <w:proofErr w:type="gramEnd"/>
      <w:r>
        <w:t>8)]. This is Two Base encoding method. This method is able to discriminate measurement errors and contributes to low error rate and reduced systemic noise [Zhou et al 2010].</w:t>
      </w:r>
    </w:p>
    <w:p w:rsidR="00FE0E21" w:rsidRDefault="00FE0E21" w:rsidP="005E73D7">
      <w:pPr>
        <w:spacing w:line="480" w:lineRule="auto"/>
        <w:jc w:val="both"/>
      </w:pPr>
    </w:p>
    <w:p w:rsidR="006B0861" w:rsidRDefault="00FE0E21" w:rsidP="005E73D7">
      <w:pPr>
        <w:spacing w:line="480" w:lineRule="auto"/>
        <w:jc w:val="both"/>
      </w:pPr>
      <w:r>
        <w:t>The output read length is short (35 bp) and the file size is over 60 GB (over 1 billion reads). Like Illumina, the short read length is a limitation in this technology as well</w:t>
      </w:r>
      <w:r w:rsidR="006B0861">
        <w:t xml:space="preserve"> [Metzker 2010]</w:t>
      </w:r>
      <w:r>
        <w:t>.</w:t>
      </w:r>
      <w:r w:rsidR="006B0861">
        <w:t xml:space="preserve"> </w:t>
      </w:r>
      <w:r w:rsidR="0053253F">
        <w:t>Substitution error is the most common error type along with underrepresentation of AT-rich and GC-rich region [</w:t>
      </w:r>
      <w:r w:rsidR="00413F49">
        <w:t>Harismendy et al 2009</w:t>
      </w:r>
      <w:r w:rsidR="0053253F">
        <w:t>].</w:t>
      </w:r>
      <w:r w:rsidR="00413F49">
        <w:t xml:space="preserve"> SOLiD data can be undercalling true variants, according to Shen et al 2008.</w:t>
      </w:r>
    </w:p>
    <w:p w:rsidR="006B0861" w:rsidRDefault="006B0861" w:rsidP="005E73D7">
      <w:pPr>
        <w:spacing w:line="480" w:lineRule="auto"/>
        <w:jc w:val="both"/>
      </w:pPr>
    </w:p>
    <w:p w:rsidR="006B0861" w:rsidRDefault="006B0861" w:rsidP="005E73D7">
      <w:pPr>
        <w:spacing w:line="480" w:lineRule="auto"/>
        <w:jc w:val="both"/>
      </w:pPr>
      <w:r>
        <w:t>Some platforms from Applied Biosystems available in market are 5500 series SOLiD</w:t>
      </w:r>
      <w:r w:rsidRPr="006B0861">
        <w:rPr>
          <w:vertAlign w:val="superscript"/>
        </w:rPr>
        <w:t>TM</w:t>
      </w:r>
      <w:r>
        <w:t>, SOLiD</w:t>
      </w:r>
      <w:r w:rsidRPr="006B0861">
        <w:rPr>
          <w:vertAlign w:val="superscript"/>
        </w:rPr>
        <w:t>TM</w:t>
      </w:r>
      <w:r>
        <w:t xml:space="preserve"> 3 plus and SOLiD</w:t>
      </w:r>
      <w:r w:rsidRPr="006B0861">
        <w:rPr>
          <w:vertAlign w:val="superscript"/>
        </w:rPr>
        <w:t>TM</w:t>
      </w:r>
      <w:r>
        <w:t xml:space="preserve"> 4.</w:t>
      </w:r>
    </w:p>
    <w:p w:rsidR="006B0861" w:rsidRDefault="006B0861" w:rsidP="005E73D7">
      <w:pPr>
        <w:spacing w:line="480" w:lineRule="auto"/>
        <w:jc w:val="both"/>
      </w:pPr>
    </w:p>
    <w:p w:rsidR="00FE0E21" w:rsidRDefault="00FE0E21" w:rsidP="005E73D7">
      <w:pPr>
        <w:spacing w:line="480" w:lineRule="auto"/>
        <w:jc w:val="both"/>
      </w:pPr>
    </w:p>
    <w:p w:rsidR="008A27BD" w:rsidRDefault="008A27BD" w:rsidP="005E73D7">
      <w:pPr>
        <w:spacing w:line="480" w:lineRule="auto"/>
        <w:jc w:val="both"/>
      </w:pPr>
    </w:p>
    <w:p w:rsidR="009B32FD" w:rsidRDefault="008A27BD" w:rsidP="005E73D7">
      <w:pPr>
        <w:spacing w:line="480" w:lineRule="auto"/>
        <w:jc w:val="both"/>
      </w:pPr>
      <w:r>
        <w:rPr>
          <w:noProof/>
          <w:lang w:eastAsia="en-US"/>
        </w:rPr>
        <w:drawing>
          <wp:inline distT="0" distB="0" distL="0" distR="0">
            <wp:extent cx="5583731" cy="7315200"/>
            <wp:effectExtent l="25400" t="0" r="4269"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586423" cy="7318727"/>
                    </a:xfrm>
                    <a:prstGeom prst="rect">
                      <a:avLst/>
                    </a:prstGeom>
                    <a:noFill/>
                    <a:ln w="9525">
                      <a:noFill/>
                      <a:miter lim="800000"/>
                      <a:headEnd/>
                      <a:tailEnd/>
                    </a:ln>
                  </pic:spPr>
                </pic:pic>
              </a:graphicData>
            </a:graphic>
          </wp:inline>
        </w:drawing>
      </w:r>
    </w:p>
    <w:p w:rsidR="009B32FD" w:rsidRDefault="006B0861" w:rsidP="005E73D7">
      <w:pPr>
        <w:spacing w:line="480" w:lineRule="auto"/>
        <w:jc w:val="both"/>
      </w:pPr>
      <w:r>
        <w:t xml:space="preserve">Figure: The workflow of </w:t>
      </w:r>
      <w:r w:rsidR="00FB4B73">
        <w:t>SOLiD</w:t>
      </w:r>
      <w:r w:rsidR="00FB4B73" w:rsidRPr="00FB4B73">
        <w:rPr>
          <w:vertAlign w:val="superscript"/>
        </w:rPr>
        <w:t>TM</w:t>
      </w:r>
      <w:r w:rsidR="00FB4B73">
        <w:t xml:space="preserve"> technology sequencing system.</w:t>
      </w:r>
      <w:r w:rsidR="00DC75B4">
        <w:t xml:space="preserve"> Source: Mardis 2008</w:t>
      </w:r>
    </w:p>
    <w:p w:rsidR="00735F31" w:rsidRDefault="00735F31" w:rsidP="005E73D7">
      <w:pPr>
        <w:spacing w:line="480" w:lineRule="auto"/>
        <w:jc w:val="both"/>
      </w:pPr>
    </w:p>
    <w:p w:rsidR="00735F31" w:rsidRDefault="00735F31" w:rsidP="005E73D7">
      <w:pPr>
        <w:spacing w:line="480" w:lineRule="auto"/>
        <w:jc w:val="both"/>
      </w:pPr>
      <w:r>
        <w:rPr>
          <w:noProof/>
          <w:lang w:eastAsia="en-US"/>
        </w:rPr>
        <w:drawing>
          <wp:inline distT="0" distB="0" distL="0" distR="0">
            <wp:extent cx="5368199" cy="75438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5371921" cy="7549030"/>
                    </a:xfrm>
                    <a:prstGeom prst="rect">
                      <a:avLst/>
                    </a:prstGeom>
                    <a:noFill/>
                    <a:ln w="9525">
                      <a:noFill/>
                      <a:miter lim="800000"/>
                      <a:headEnd/>
                      <a:tailEnd/>
                    </a:ln>
                  </pic:spPr>
                </pic:pic>
              </a:graphicData>
            </a:graphic>
          </wp:inline>
        </w:drawing>
      </w:r>
    </w:p>
    <w:p w:rsidR="00FB4B73" w:rsidRDefault="00735F31" w:rsidP="005E73D7">
      <w:pPr>
        <w:spacing w:line="480" w:lineRule="auto"/>
        <w:jc w:val="both"/>
      </w:pPr>
      <w:r>
        <w:t xml:space="preserve">Figure: </w:t>
      </w:r>
      <w:r w:rsidR="00FB4B73">
        <w:t>SOLiD</w:t>
      </w:r>
      <w:r w:rsidR="00FB4B73" w:rsidRPr="00FB4B73">
        <w:rPr>
          <w:vertAlign w:val="superscript"/>
        </w:rPr>
        <w:t>TM</w:t>
      </w:r>
      <w:r w:rsidR="00FB4B73">
        <w:t xml:space="preserve"> system two base color coding system for double interrogating to get base order of template sequence. Source: </w:t>
      </w:r>
      <w:r>
        <w:t>Mardis 2008</w:t>
      </w:r>
    </w:p>
    <w:p w:rsidR="00FB4B73" w:rsidRDefault="00FB4B73" w:rsidP="005E73D7">
      <w:pPr>
        <w:spacing w:line="480" w:lineRule="auto"/>
        <w:jc w:val="both"/>
      </w:pPr>
    </w:p>
    <w:p w:rsidR="00250754" w:rsidRPr="00250754" w:rsidRDefault="00FB4B73" w:rsidP="005E73D7">
      <w:pPr>
        <w:spacing w:line="480" w:lineRule="auto"/>
        <w:jc w:val="both"/>
        <w:rPr>
          <w:b/>
        </w:rPr>
      </w:pPr>
      <w:r>
        <w:br w:type="page"/>
      </w:r>
      <w:r w:rsidR="00250754" w:rsidRPr="00250754">
        <w:rPr>
          <w:b/>
        </w:rPr>
        <w:t>Helicos Bioscience</w:t>
      </w:r>
    </w:p>
    <w:p w:rsidR="00250754" w:rsidRDefault="00250754" w:rsidP="005E73D7">
      <w:pPr>
        <w:spacing w:line="480" w:lineRule="auto"/>
        <w:jc w:val="both"/>
      </w:pPr>
    </w:p>
    <w:p w:rsidR="0039733B" w:rsidRDefault="0039733B" w:rsidP="005E73D7">
      <w:pPr>
        <w:spacing w:line="480" w:lineRule="auto"/>
        <w:jc w:val="both"/>
      </w:pPr>
      <w:r>
        <w:t>Helicos Bioscience sequencing technology uses a single DNA molecule template. The technology requires very less amount of starting DNA (&lt;1 microgram). This rules out any PCR related errors, as this technology bypasses PCR</w:t>
      </w:r>
      <w:r w:rsidR="00DC75B4">
        <w:t xml:space="preserve"> amplification step</w:t>
      </w:r>
      <w:r>
        <w:t>.</w:t>
      </w:r>
    </w:p>
    <w:p w:rsidR="0039733B" w:rsidRDefault="0039733B" w:rsidP="005E73D7">
      <w:pPr>
        <w:spacing w:line="480" w:lineRule="auto"/>
        <w:jc w:val="both"/>
      </w:pPr>
    </w:p>
    <w:p w:rsidR="00AB5CAE" w:rsidRDefault="0039733B" w:rsidP="005E73D7">
      <w:pPr>
        <w:spacing w:line="480" w:lineRule="auto"/>
        <w:jc w:val="both"/>
      </w:pPr>
      <w:r>
        <w:t>The single molecule templates are immobilized on a solid support by one of the two ap</w:t>
      </w:r>
      <w:r w:rsidR="003F6A23">
        <w:t>proaches. In the first approach</w:t>
      </w:r>
      <w:r w:rsidR="00DC75B4">
        <w:t xml:space="preserve"> (Figure</w:t>
      </w:r>
      <w:r w:rsidR="008B2CCD">
        <w:t>)</w:t>
      </w:r>
      <w:r w:rsidR="003F6A23">
        <w:t>, which is one pass sequencing method,</w:t>
      </w:r>
      <w:r>
        <w:t xml:space="preserve"> primers are spatially distributed and covalently attached on the solid support [Harris et al 2008]. The DNA is sheared to small fragments of size ~ 200 to 250 bps. </w:t>
      </w:r>
      <w:r w:rsidR="003F6A23">
        <w:t>Adaptors</w:t>
      </w:r>
      <w:r w:rsidR="000333A2">
        <w:t>, usually known sequence of poly A,</w:t>
      </w:r>
      <w:r w:rsidR="003F6A23">
        <w:t xml:space="preserve"> are attached to the ends of the fragmented DNA; the DNA is then hybridized with the immobilized primers</w:t>
      </w:r>
      <w:r w:rsidR="000333A2">
        <w:t>, usually poly T sequence,</w:t>
      </w:r>
      <w:r w:rsidR="003F6A23">
        <w:t xml:space="preserve"> on the solid support by the adaptors. In second approach</w:t>
      </w:r>
      <w:r w:rsidR="008B2CCD">
        <w:t xml:space="preserve"> (Figure B)</w:t>
      </w:r>
      <w:r w:rsidR="003F6A23">
        <w:t>, which is two pass sequencing method, the single molecule DNA is spatially distributed and covalently immobilized on the solid support by priming and extending single molecule templates from immobilized primers.</w:t>
      </w:r>
    </w:p>
    <w:p w:rsidR="00AB5CAE" w:rsidRDefault="00AB5CAE" w:rsidP="005E73D7">
      <w:pPr>
        <w:spacing w:line="480" w:lineRule="auto"/>
        <w:jc w:val="both"/>
      </w:pPr>
    </w:p>
    <w:p w:rsidR="008B2CCD" w:rsidRDefault="00976B02" w:rsidP="005E73D7">
      <w:pPr>
        <w:spacing w:line="480" w:lineRule="auto"/>
        <w:jc w:val="both"/>
      </w:pPr>
      <w:r>
        <w:rPr>
          <w:noProof/>
          <w:lang w:eastAsia="en-US"/>
        </w:rPr>
        <w:pict>
          <v:shape id="Text Box 6" o:spid="_x0000_s1029" type="#_x0000_t202" style="position:absolute;left:0;text-align:left;margin-left:306pt;margin-top:273.8pt;width:162pt;height:166.1pt;z-index:25166028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" filled="f" stroked="f">
            <v:textbox inset=",7.2pt,,7.2pt">
              <w:txbxContent>
                <w:p w:rsidR="00F7109C" w:rsidRDefault="00F7109C">
                  <w:r>
                    <w:t>Figure: Two approaches of template DNA immobilization in Helicos sequencing technology.</w:t>
                  </w:r>
                </w:p>
              </w:txbxContent>
            </v:textbox>
            <w10:wrap type="tight"/>
          </v:shape>
        </w:pict>
      </w:r>
      <w:r w:rsidR="008B2CCD">
        <w:rPr>
          <w:noProof/>
          <w:lang w:eastAsia="en-US"/>
        </w:rPr>
        <w:drawing>
          <wp:inline distT="0" distB="0" distL="0" distR="0">
            <wp:extent cx="3652520" cy="5597397"/>
            <wp:effectExtent l="0" t="0" r="0" b="0"/>
            <wp:docPr id="16" name="Picture 15" descr="helicos_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icos_figure.pdf"/>
                    <pic:cNvPicPr/>
                  </pic:nvPicPr>
                  <pic:blipFill>
                    <a:blip r:embed="rId38"/>
                    <a:srcRect l="14292" t="7575" r="14292" b="13466"/>
                    <a:stretch>
                      <a:fillRect/>
                    </a:stretch>
                  </pic:blipFill>
                  <pic:spPr>
                    <a:xfrm>
                      <a:off x="0" y="0"/>
                      <a:ext cx="3652520" cy="5597397"/>
                    </a:xfrm>
                    <a:prstGeom prst="rect">
                      <a:avLst/>
                    </a:prstGeom>
                  </pic:spPr>
                </pic:pic>
              </a:graphicData>
            </a:graphic>
          </wp:inline>
        </w:drawing>
      </w:r>
    </w:p>
    <w:p w:rsidR="000333A2" w:rsidRDefault="000333A2" w:rsidP="005E73D7">
      <w:pPr>
        <w:spacing w:line="480" w:lineRule="auto"/>
        <w:jc w:val="both"/>
        <w:rPr>
          <w:b/>
        </w:rPr>
      </w:pPr>
    </w:p>
    <w:p w:rsidR="005156E9" w:rsidRDefault="005156E9" w:rsidP="005E73D7">
      <w:pPr>
        <w:spacing w:line="480" w:lineRule="auto"/>
        <w:jc w:val="both"/>
      </w:pPr>
      <w:r>
        <w:t>The dy</w:t>
      </w:r>
      <w:r w:rsidR="00DC75B4">
        <w:t xml:space="preserve">e labeled single nucleotides </w:t>
      </w:r>
      <w:r>
        <w:t xml:space="preserve">mixed with DNA polymerase is flown across the surface. Polymerase incorporates labeled nucleotide in all fragments with complementary base at the first free position. </w:t>
      </w:r>
      <w:r w:rsidR="00B352DE">
        <w:t xml:space="preserve">The synthesis is asynchronous like in Roche 454; some strands grow ahead, fall behind or not extend at all [Zhou et al 2010]. </w:t>
      </w:r>
      <w:r>
        <w:t>The inbuilt camera captures all the fluorescence from entire support surface in series of images. For better resolution of the image, the captured DNA fragment molecules on the support surface have to be at least few hundred nanometers apart [Wash and Image 2008]. The labeled dye is cleaved off from the incorporated base allowing new base</w:t>
      </w:r>
      <w:r w:rsidR="00C44FE9">
        <w:t xml:space="preserve"> to add on the growing strand. </w:t>
      </w:r>
      <w:r>
        <w:t xml:space="preserve">The cycle of four labeled nucleotides is flown across the surface in predetermined order for 25 to 45 rounds, capturing images from the entire surface in each nucleotide flow. </w:t>
      </w:r>
    </w:p>
    <w:p w:rsidR="00B352DE" w:rsidRPr="00C44FE9" w:rsidRDefault="005156E9" w:rsidP="005E73D7">
      <w:pPr>
        <w:spacing w:line="480" w:lineRule="auto"/>
        <w:jc w:val="both"/>
      </w:pPr>
      <w:r w:rsidRPr="003F6A23">
        <w:t xml:space="preserve"> </w:t>
      </w:r>
    </w:p>
    <w:p w:rsidR="00C44FE9" w:rsidRDefault="000B4BFB" w:rsidP="005E73D7">
      <w:pPr>
        <w:spacing w:line="480" w:lineRule="auto"/>
        <w:jc w:val="both"/>
      </w:pPr>
      <w:r>
        <w:t>Except</w:t>
      </w:r>
      <w:r w:rsidR="00B352DE">
        <w:t xml:space="preserve"> the PCR step, this tec</w:t>
      </w:r>
      <w:r>
        <w:t>hnology is similar to Roche 454, showing the similar problem of inaccurate sequencing at homopolymer region. The polymerase enzyme kinetics rate of base incorporation can be slowed down so that the free nucleotides could be washed off after a nucleotide addition on growing strand [Harris et al 2008].</w:t>
      </w:r>
      <w:r w:rsidR="00C44FE9">
        <w:t xml:space="preserve"> </w:t>
      </w:r>
    </w:p>
    <w:p w:rsidR="00C44FE9" w:rsidRDefault="00C44FE9" w:rsidP="005E73D7">
      <w:pPr>
        <w:spacing w:line="480" w:lineRule="auto"/>
        <w:jc w:val="both"/>
      </w:pPr>
    </w:p>
    <w:p w:rsidR="000333A2" w:rsidRPr="0026016B" w:rsidRDefault="00C44FE9" w:rsidP="005E73D7">
      <w:pPr>
        <w:spacing w:line="480" w:lineRule="auto"/>
        <w:jc w:val="both"/>
      </w:pPr>
      <w:r>
        <w:t>One advantage of Helicos single molecule sequence is much reduced cost associated to sample preparation and amplification as in other NGS. Since no PCR amplification step, t</w:t>
      </w:r>
      <w:r w:rsidR="0026016B">
        <w:t xml:space="preserve">he sequencing has fewer errors. The major limitation is low accuracy at detection of single sequencing reaction, unlike light emission from huge number of clonally amplified templates in Roche 454. This low accuracy </w:t>
      </w:r>
      <w:r w:rsidR="00385413">
        <w:t xml:space="preserve">detection leads to deletion errors </w:t>
      </w:r>
      <w:r w:rsidR="0026016B">
        <w:t>in sequencing.</w:t>
      </w:r>
      <w:r w:rsidR="00385413">
        <w:t xml:space="preserve"> Another advantage of Helicos single molecule sequencing is ability to sequence the same template sequence by removing the newly synthesized strand. The sequencing accuracy is greatly increased sequencing the same template over and over [Zhou et al 2010]. </w:t>
      </w:r>
    </w:p>
    <w:p w:rsidR="000333A2" w:rsidRDefault="000333A2" w:rsidP="005E73D7">
      <w:pPr>
        <w:spacing w:line="480" w:lineRule="auto"/>
        <w:jc w:val="both"/>
        <w:rPr>
          <w:b/>
        </w:rPr>
      </w:pPr>
    </w:p>
    <w:p w:rsidR="00587591" w:rsidRDefault="00587591" w:rsidP="005E73D7">
      <w:pPr>
        <w:spacing w:line="480" w:lineRule="auto"/>
        <w:jc w:val="both"/>
        <w:rPr>
          <w:b/>
        </w:rPr>
      </w:pPr>
      <w:r w:rsidRPr="00587591">
        <w:rPr>
          <w:b/>
        </w:rPr>
        <w:t xml:space="preserve">Pacific Biosciences Single Molecule Real Time </w:t>
      </w:r>
      <w:r w:rsidR="00D92CC2">
        <w:rPr>
          <w:b/>
        </w:rPr>
        <w:t xml:space="preserve">(SMRT) </w:t>
      </w:r>
      <w:r w:rsidRPr="00587591">
        <w:rPr>
          <w:b/>
        </w:rPr>
        <w:t>Sequencing Technology</w:t>
      </w:r>
    </w:p>
    <w:p w:rsidR="00587591" w:rsidRDefault="00587591" w:rsidP="005E73D7">
      <w:pPr>
        <w:spacing w:line="480" w:lineRule="auto"/>
        <w:jc w:val="both"/>
        <w:rPr>
          <w:b/>
        </w:rPr>
      </w:pPr>
    </w:p>
    <w:p w:rsidR="006D5A1F" w:rsidRDefault="00CB584A" w:rsidP="005E73D7">
      <w:pPr>
        <w:spacing w:line="480" w:lineRule="auto"/>
        <w:jc w:val="both"/>
      </w:pPr>
      <w:r>
        <w:t>Pacific Biosciences has also brought single molecule sequencing with real time detection</w:t>
      </w:r>
      <w:r w:rsidR="003235A8">
        <w:t xml:space="preserve"> [Eid et al 2009]</w:t>
      </w:r>
      <w:r>
        <w:t>.</w:t>
      </w:r>
      <w:r w:rsidR="003F3668">
        <w:t xml:space="preserve"> This sequencing technology is a revolution of nanotechnology. </w:t>
      </w:r>
      <w:r w:rsidR="003346A0">
        <w:t>Unlike Helicos, DNA polymerase is attached to a support. The support has nanopore structured zero mode waveguide (ZMW) [</w:t>
      </w:r>
      <w:r w:rsidR="00A35FFB">
        <w:t>Levene et al 2005, Samiee et al 2005</w:t>
      </w:r>
      <w:r w:rsidR="003346A0">
        <w:t xml:space="preserve">], for real time detection of sequencing reaction [Levene et al 2003]. </w:t>
      </w:r>
      <w:r>
        <w:t xml:space="preserve"> </w:t>
      </w:r>
      <w:r w:rsidR="00A35FFB">
        <w:t>ZMW consists of huge number of sub-wavelength hole, each few nanometer</w:t>
      </w:r>
      <w:r w:rsidR="005E118F">
        <w:t>s</w:t>
      </w:r>
      <w:r w:rsidR="00A35FFB">
        <w:t xml:space="preserve"> in diameter, fabricated on a thin metal sheet </w:t>
      </w:r>
      <w:r w:rsidR="005E118F">
        <w:t xml:space="preserve">supported by transparent substrate. </w:t>
      </w:r>
      <w:r w:rsidR="00CE6AD2">
        <w:t xml:space="preserve">An engineered </w:t>
      </w:r>
      <w:r w:rsidR="00CE6AD2" w:rsidRPr="00CE6AD2">
        <w:t xml:space="preserve">φ29 </w:t>
      </w:r>
      <w:r w:rsidR="005E118F">
        <w:t xml:space="preserve">DNA polymerase enzyme is attached to the bottom of these holes. </w:t>
      </w:r>
      <w:r w:rsidR="00CE6AD2">
        <w:t>These polymerase enzymes have high efficiency at incorporating phospholinked nucleotides and enables resequencing of close circular templates [</w:t>
      </w:r>
      <w:r w:rsidR="00C6147A">
        <w:t>Eid et al 2009, Korlach et al 2010</w:t>
      </w:r>
      <w:r w:rsidR="006D5A1F">
        <w:t>].</w:t>
      </w:r>
    </w:p>
    <w:p w:rsidR="006D5A1F" w:rsidRDefault="006D5A1F" w:rsidP="005E73D7">
      <w:pPr>
        <w:spacing w:line="480" w:lineRule="auto"/>
        <w:jc w:val="both"/>
      </w:pPr>
    </w:p>
    <w:p w:rsidR="003B3D39" w:rsidRDefault="00C6147A" w:rsidP="005E73D7">
      <w:pPr>
        <w:spacing w:line="480" w:lineRule="auto"/>
        <w:jc w:val="both"/>
      </w:pPr>
      <w:r>
        <w:t>During sequencing, DNA polymerase polymerizes the phospholi</w:t>
      </w:r>
      <w:r w:rsidR="002100DB">
        <w:t xml:space="preserve">nked </w:t>
      </w:r>
      <w:r w:rsidR="00FF31BC">
        <w:t>hexa</w:t>
      </w:r>
      <w:r w:rsidR="002100DB">
        <w:t>phosphate nucleotide</w:t>
      </w:r>
      <w:r w:rsidR="00B14CD8">
        <w:t>s; each nucleotide incorporated</w:t>
      </w:r>
      <w:r w:rsidR="002100DB">
        <w:t xml:space="preserve"> creates a bur</w:t>
      </w:r>
      <w:r>
        <w:t>st of fluorescent light</w:t>
      </w:r>
      <w:r w:rsidR="002100DB">
        <w:t>. The burst</w:t>
      </w:r>
      <w:r w:rsidR="00FF31BC">
        <w:t xml:space="preserve"> of light does not pass through</w:t>
      </w:r>
      <w:r w:rsidR="002100DB">
        <w:t xml:space="preserve"> the </w:t>
      </w:r>
      <w:r w:rsidR="00FF31BC">
        <w:t>nano-sized</w:t>
      </w:r>
      <w:r w:rsidR="002100DB">
        <w:t xml:space="preserve"> hole, but leaves an exponentially decayed evanescence light wave at the bottom of the hole. This gives very small volume of fluorescence detection [Zhou et al 2010]. The fluorescence detection reveals the identity of the nucleotide. The phospholinked fluorescent group is removed as part of pyrophosphate. DNA synthesis does not stop after each </w:t>
      </w:r>
      <w:r w:rsidR="003B3D39">
        <w:t>nucleotide addition</w:t>
      </w:r>
      <w:r w:rsidR="002100DB">
        <w:t xml:space="preserve">. A continuous burst of fluorescence is </w:t>
      </w:r>
      <w:r w:rsidR="003B3D39">
        <w:t>detected at each waveguide hole and the sequence of fluorescence determined the template DNA sequence.</w:t>
      </w:r>
    </w:p>
    <w:p w:rsidR="003B3D39" w:rsidRDefault="003B3D39" w:rsidP="005E73D7">
      <w:pPr>
        <w:spacing w:line="480" w:lineRule="auto"/>
        <w:jc w:val="both"/>
      </w:pPr>
    </w:p>
    <w:p w:rsidR="00FA10E3" w:rsidRDefault="003B3D39" w:rsidP="005E73D7">
      <w:pPr>
        <w:spacing w:line="480" w:lineRule="auto"/>
        <w:jc w:val="both"/>
      </w:pPr>
      <w:r>
        <w:t xml:space="preserve">The </w:t>
      </w:r>
      <w:r w:rsidR="00FF31BC">
        <w:t xml:space="preserve">test of this </w:t>
      </w:r>
      <w:r>
        <w:t xml:space="preserve">sequencing technology was tested that </w:t>
      </w:r>
      <w:r w:rsidR="00FF31BC">
        <w:t>showed</w:t>
      </w:r>
      <w:r>
        <w:t xml:space="preserve"> only 83%</w:t>
      </w:r>
      <w:r w:rsidR="00FF31BC">
        <w:t xml:space="preserve"> accuracy []</w:t>
      </w:r>
      <w:r>
        <w:t>. A short interval between two consecutive nucleotide incorporation events and binding and releasing of nucleotide in the active site before incorporation to the growing strand are responsible for sequencing errors and thus low accuracy [Metzker 2010]. However, repeated sequencing of same template DNA molecule up to 15 times increases the accuracy to &gt;99.999% [Eid et al 2009] with average read length 964 [Metzker 2010]</w:t>
      </w:r>
      <w:r w:rsidR="00FA10E3">
        <w:t>.</w:t>
      </w:r>
      <w:r w:rsidR="006D5A1F">
        <w:t xml:space="preserve"> The low yield ratio (~30%) of useable DNA polymerase in the waveguide wells is another limitation [Korlach et al 2008].</w:t>
      </w:r>
    </w:p>
    <w:p w:rsidR="00FA10E3" w:rsidRDefault="00FA10E3" w:rsidP="005E73D7">
      <w:pPr>
        <w:spacing w:line="480" w:lineRule="auto"/>
        <w:jc w:val="both"/>
      </w:pPr>
    </w:p>
    <w:p w:rsidR="00FA10E3" w:rsidRDefault="00FA10E3" w:rsidP="005E73D7">
      <w:pPr>
        <w:spacing w:line="480" w:lineRule="auto"/>
        <w:jc w:val="both"/>
      </w:pPr>
      <w:r>
        <w:rPr>
          <w:noProof/>
          <w:lang w:eastAsia="en-US"/>
        </w:rPr>
        <w:drawing>
          <wp:inline distT="0" distB="0" distL="0" distR="0">
            <wp:extent cx="5270500" cy="2766194"/>
            <wp:effectExtent l="2540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5270500" cy="2766194"/>
                    </a:xfrm>
                    <a:prstGeom prst="rect">
                      <a:avLst/>
                    </a:prstGeom>
                    <a:noFill/>
                    <a:ln w="9525">
                      <a:noFill/>
                      <a:miter lim="800000"/>
                      <a:headEnd/>
                      <a:tailEnd/>
                    </a:ln>
                  </pic:spPr>
                </pic:pic>
              </a:graphicData>
            </a:graphic>
          </wp:inline>
        </w:drawing>
      </w:r>
    </w:p>
    <w:p w:rsidR="00FF31BC" w:rsidRDefault="00FA10E3" w:rsidP="005E73D7">
      <w:pPr>
        <w:spacing w:line="480" w:lineRule="auto"/>
        <w:jc w:val="both"/>
      </w:pPr>
      <w:r>
        <w:t xml:space="preserve">Figure: Sequencing single DNA </w:t>
      </w:r>
      <w:r w:rsidR="00AC3EE8">
        <w:t xml:space="preserve">molecule </w:t>
      </w:r>
      <w:r>
        <w:t>at zero mode waveguide. Source: Metzker 2010</w:t>
      </w:r>
    </w:p>
    <w:p w:rsidR="00FF31BC" w:rsidRDefault="00FF31BC" w:rsidP="005E73D7">
      <w:pPr>
        <w:spacing w:line="480" w:lineRule="auto"/>
        <w:jc w:val="both"/>
      </w:pPr>
    </w:p>
    <w:p w:rsidR="006D5A1F" w:rsidRPr="006D5A1F" w:rsidRDefault="006D5A1F" w:rsidP="005E73D7">
      <w:pPr>
        <w:spacing w:line="480" w:lineRule="auto"/>
        <w:jc w:val="both"/>
        <w:rPr>
          <w:b/>
        </w:rPr>
      </w:pPr>
      <w:r w:rsidRPr="006D5A1F">
        <w:rPr>
          <w:b/>
        </w:rPr>
        <w:t xml:space="preserve">Ion torrent </w:t>
      </w:r>
      <w:r w:rsidR="00FA008C">
        <w:rPr>
          <w:b/>
        </w:rPr>
        <w:t>for DNA sequencing</w:t>
      </w:r>
    </w:p>
    <w:p w:rsidR="006D5A1F" w:rsidRDefault="006D5A1F" w:rsidP="005E73D7">
      <w:pPr>
        <w:spacing w:line="480" w:lineRule="auto"/>
        <w:jc w:val="both"/>
      </w:pPr>
    </w:p>
    <w:p w:rsidR="00B33A58" w:rsidRDefault="00FA008C" w:rsidP="005E73D7">
      <w:pPr>
        <w:spacing w:line="480" w:lineRule="auto"/>
        <w:jc w:val="both"/>
      </w:pPr>
      <w:r>
        <w:t>Ion torrent DNA sequencing is based on the detection of hydrogen ions released by DNA polymerase upon base incorporation in the growing strand. Ion torrent has overcome problem related to imaging technology, electromagnetic intermediates like light emission [</w:t>
      </w:r>
      <w:r w:rsidR="0039463A">
        <w:t>Smith et al 1986</w:t>
      </w:r>
      <w:r>
        <w:t>]</w:t>
      </w:r>
      <w:r w:rsidR="0039463A">
        <w:t xml:space="preserve"> and preparation of specialized labeled nucleotide and reagents for sequencing. Ion torrent has shifted the sequencing chemistry to low cost ubiquitous </w:t>
      </w:r>
      <w:r w:rsidR="00D3103A">
        <w:t>electronic</w:t>
      </w:r>
      <w:r w:rsidR="0039463A">
        <w:t xml:space="preserve"> integrated circuits [Ruthberg et al 2011]. </w:t>
      </w:r>
      <w:r w:rsidR="00D3103A">
        <w:t>The integrated circuits have ion-sensitive field-effect transistor (ISFET) [</w:t>
      </w:r>
      <w:r w:rsidR="002A6942">
        <w:t xml:space="preserve">Bergveld 1970, </w:t>
      </w:r>
      <w:r w:rsidR="004955AE">
        <w:t>2003</w:t>
      </w:r>
      <w:r w:rsidR="00D3103A">
        <w:t>]</w:t>
      </w:r>
      <w:r w:rsidR="004955AE">
        <w:t xml:space="preserve"> that is sensitive to hydrogen ions and compatible to CMOS processors [Mausells et al 1999, </w:t>
      </w:r>
      <w:r w:rsidR="00901AEE">
        <w:t xml:space="preserve">Jakobson et al 2002, </w:t>
      </w:r>
      <w:r w:rsidR="004955AE">
        <w:t>Milgrew et al 2003].</w:t>
      </w:r>
      <w:r w:rsidR="00D3103A">
        <w:t xml:space="preserve"> </w:t>
      </w:r>
      <w:r w:rsidR="00B33A58">
        <w:t>The circuit has a large array of sensor elements, each with a single floating gate connected to an underlying ISFET. Therefore, the heart of ion torrent sequencing is CMOS integrate circuit.</w:t>
      </w:r>
    </w:p>
    <w:p w:rsidR="00BC38C6" w:rsidRDefault="00BC38C6" w:rsidP="005E73D7">
      <w:pPr>
        <w:spacing w:line="480" w:lineRule="auto"/>
        <w:jc w:val="both"/>
      </w:pPr>
    </w:p>
    <w:p w:rsidR="00B17B03" w:rsidRDefault="00BC38C6" w:rsidP="005E73D7">
      <w:pPr>
        <w:spacing w:line="480" w:lineRule="auto"/>
        <w:jc w:val="both"/>
      </w:pPr>
      <w:r>
        <w:t>Sequencing reactions are confined in a 3.5-</w:t>
      </w:r>
      <w:r>
        <w:rPr>
          <w:rStyle w:val="mb"/>
        </w:rPr>
        <w:t>μ</w:t>
      </w:r>
      <w:r>
        <w:t>m-diameter well formed by adding a 3-</w:t>
      </w:r>
      <w:r>
        <w:rPr>
          <w:rStyle w:val="mb"/>
        </w:rPr>
        <w:t>μ</w:t>
      </w:r>
      <w:r>
        <w:t xml:space="preserve">m-thick dielectric layer over the electronics and imprinted to the sensor plate. A tantalum oxide layer on the sensor plate detects the hydrogen ion. The semiconductor </w:t>
      </w:r>
      <w:r w:rsidR="00B17B03">
        <w:t>electronics connected to sensor array carries the sequencing information at high speed to the electronic reader board. A microprocessor on the board processes the incoming signal form sensor array [Ruthberg et al 2011].</w:t>
      </w:r>
    </w:p>
    <w:p w:rsidR="00B17B03" w:rsidRDefault="00B17B03" w:rsidP="005E73D7">
      <w:pPr>
        <w:spacing w:line="480" w:lineRule="auto"/>
        <w:jc w:val="both"/>
      </w:pPr>
    </w:p>
    <w:p w:rsidR="00B33A58" w:rsidRDefault="00B17B03" w:rsidP="005E73D7">
      <w:pPr>
        <w:spacing w:line="480" w:lineRule="auto"/>
        <w:jc w:val="both"/>
      </w:pPr>
      <w:r>
        <w:t>DNA sequencing step including fragmenting the input DNA</w:t>
      </w:r>
      <w:r w:rsidR="00364DA7">
        <w:t>, ligating the DNA fragments to ligators and clonally amplifying the DNA onto</w:t>
      </w:r>
      <w:r w:rsidR="001D74C9">
        <w:t xml:space="preserve"> </w:t>
      </w:r>
      <w:proofErr w:type="gramStart"/>
      <w:r w:rsidR="001D74C9">
        <w:t>2</w:t>
      </w:r>
      <w:r w:rsidR="001D74C9">
        <w:rPr>
          <w:rStyle w:val="mb"/>
        </w:rPr>
        <w:t> μ</w:t>
      </w:r>
      <w:r w:rsidR="001D74C9">
        <w:t>m</w:t>
      </w:r>
      <w:proofErr w:type="gramEnd"/>
      <w:r w:rsidR="001D74C9">
        <w:t xml:space="preserve"> acrylamide bead</w:t>
      </w:r>
      <w:r w:rsidR="00364DA7">
        <w:t xml:space="preserve">. </w:t>
      </w:r>
      <w:r w:rsidR="001D74C9">
        <w:t xml:space="preserve">The amplification allows sensor well to achieve a high signal-to-noise ratio required for accurately detect the number of hydrogen ions releases. </w:t>
      </w:r>
      <w:r w:rsidR="00364DA7">
        <w:t xml:space="preserve">Beads with amplified DNA are selected by magnetic bead based process. Sequencing primers and polymerase are added to the template DNA and loaded on to the </w:t>
      </w:r>
      <w:r w:rsidR="001D74C9">
        <w:t>chip. The chip is centrifuged such that each sensor well contains only one bead as well depth is chosen to accommodate only a bead.</w:t>
      </w:r>
    </w:p>
    <w:p w:rsidR="00B17B03" w:rsidRDefault="00B17B03" w:rsidP="005E73D7">
      <w:pPr>
        <w:spacing w:line="480" w:lineRule="auto"/>
        <w:jc w:val="both"/>
      </w:pPr>
    </w:p>
    <w:p w:rsidR="00A33581" w:rsidRDefault="00AF6E27" w:rsidP="005E73D7">
      <w:pPr>
        <w:spacing w:line="480" w:lineRule="auto"/>
        <w:jc w:val="both"/>
      </w:pPr>
      <w:r>
        <w:t>During sequenc</w:t>
      </w:r>
      <w:r w:rsidR="000C044D">
        <w:t>ing, fluidic system controls</w:t>
      </w:r>
      <w:r>
        <w:t xml:space="preserve"> all four differently labeled nucleotides </w:t>
      </w:r>
      <w:r w:rsidR="000C044D">
        <w:t>in a stepwise fashion one at a time. The base is added by the polymerase, if it is complementary to the base in the template strand. DNA polymerase adds go on adding if the template has homopolymer sequence. Every nucleotide incorporated gets hydrolysed, releasing a single proton. Protons cause shift in the pH of the surrounding solution (0.2 pH change per single proton) proportional to the number of nucleotides incorporated in that flow.</w:t>
      </w:r>
      <w:r w:rsidR="00E45264">
        <w:t xml:space="preserve"> This change in pH is detected by sensor at the bottom of each well, converted to a voltage and digitalized by semi conductor integrated circuits. Signal processing softwares are used to convert the data for measurement of incorporation in that flow using a physical model. </w:t>
      </w:r>
      <w:r w:rsidR="00A33581">
        <w:t xml:space="preserve">The model considers nucleotide diffusion rate, polymerase rate and buffer effectes. A base calling software takes account of all the signals change and corrected base calls for each flow in each well generating a sequence from each well. </w:t>
      </w:r>
      <w:r w:rsidR="00E45264">
        <w:t>All this processes takes up to 4 seconds. The unincorporated nucleotides are washed off for next nucleotide flow. Washing off does not involve any</w:t>
      </w:r>
      <w:r w:rsidR="00A33581">
        <w:t xml:space="preserve"> enzymatic reagents as the nano-sized wells allow</w:t>
      </w:r>
      <w:r w:rsidR="00E45264">
        <w:t xml:space="preserve"> diffusion in and out in 1/10</w:t>
      </w:r>
      <w:r w:rsidR="00E45264" w:rsidRPr="00E45264">
        <w:rPr>
          <w:vertAlign w:val="superscript"/>
        </w:rPr>
        <w:t>th</w:t>
      </w:r>
      <w:r w:rsidR="00A33581">
        <w:t xml:space="preserve"> seconds.</w:t>
      </w:r>
    </w:p>
    <w:p w:rsidR="00A33581" w:rsidRDefault="00A33581" w:rsidP="005E73D7">
      <w:pPr>
        <w:spacing w:line="480" w:lineRule="auto"/>
        <w:jc w:val="both"/>
      </w:pPr>
    </w:p>
    <w:p w:rsidR="00A33581" w:rsidRDefault="00A33581" w:rsidP="005E73D7">
      <w:pPr>
        <w:spacing w:line="480" w:lineRule="auto"/>
        <w:jc w:val="both"/>
      </w:pPr>
      <w:r>
        <w:t xml:space="preserve">Each sequence read is quality filtered using two signal-based filters, removing low accuracy reads. </w:t>
      </w:r>
      <w:r w:rsidR="0070164E">
        <w:t xml:space="preserve">Lastly, each base in the quality passed reads is assigned a quality value using Phred method [Ewing and Green 1998]. </w:t>
      </w:r>
    </w:p>
    <w:p w:rsidR="0070164E" w:rsidRDefault="0070164E" w:rsidP="005E73D7">
      <w:pPr>
        <w:spacing w:line="480" w:lineRule="auto"/>
        <w:jc w:val="both"/>
      </w:pPr>
    </w:p>
    <w:p w:rsidR="009B4790" w:rsidRDefault="0070164E" w:rsidP="005E73D7">
      <w:pPr>
        <w:spacing w:line="480" w:lineRule="auto"/>
        <w:jc w:val="both"/>
      </w:pPr>
      <w:r>
        <w:t>Ion torrent DNA sequencing is also limited by homopolymer</w:t>
      </w:r>
      <w:r w:rsidR="00836F50">
        <w:t>. The quality of bases decreases sharply when the read length goes over 50 bases. The mappable reads percentage is also low. Factors like incomplete loading of beads to chip and poor clonal DNA amplification leads to poor sequencing error.</w:t>
      </w:r>
    </w:p>
    <w:p w:rsidR="009B4790" w:rsidRDefault="009B4790" w:rsidP="005E73D7">
      <w:pPr>
        <w:spacing w:line="480" w:lineRule="auto"/>
        <w:jc w:val="both"/>
      </w:pPr>
    </w:p>
    <w:p w:rsidR="00A33581" w:rsidRDefault="00A33581" w:rsidP="005E73D7">
      <w:pPr>
        <w:spacing w:line="480" w:lineRule="auto"/>
        <w:jc w:val="both"/>
      </w:pPr>
    </w:p>
    <w:p w:rsidR="0076623F" w:rsidRDefault="0076623F" w:rsidP="005E73D7">
      <w:pPr>
        <w:spacing w:line="480" w:lineRule="auto"/>
        <w:jc w:val="both"/>
      </w:pPr>
      <w:r w:rsidRPr="0076623F">
        <w:rPr>
          <w:noProof/>
          <w:lang w:eastAsia="en-US"/>
        </w:rPr>
        <w:drawing>
          <wp:inline distT="0" distB="0" distL="0" distR="0">
            <wp:extent cx="5270500" cy="1816004"/>
            <wp:effectExtent l="25400" t="0" r="0" b="0"/>
            <wp:docPr id="20" name="P 7" descr="nature10242-f1"/>
            <wp:cNvGraphicFramePr/>
            <a:graphic xmlns:a="http://schemas.openxmlformats.org/drawingml/2006/main">
              <a:graphicData uri="http://schemas.openxmlformats.org/drawingml/2006/picture">
                <pic:pic xmlns:pic="http://schemas.openxmlformats.org/drawingml/2006/picture">
                  <pic:nvPicPr>
                    <pic:cNvPr id="0" name="Picture 141" descr="nature10242-f1"/>
                    <pic:cNvPicPr>
                      <a:picLocks noChangeAspect="1" noChangeArrowheads="1"/>
                    </pic:cNvPicPr>
                  </pic:nvPicPr>
                  <pic:blipFill>
                    <a:blip r:embed="rId40"/>
                    <a:srcRect/>
                    <a:stretch>
                      <a:fillRect/>
                    </a:stretch>
                  </pic:blipFill>
                  <pic:spPr bwMode="auto">
                    <a:xfrm>
                      <a:off x="0" y="0"/>
                      <a:ext cx="5270500" cy="1816004"/>
                    </a:xfrm>
                    <a:prstGeom prst="rect">
                      <a:avLst/>
                    </a:prstGeom>
                    <a:noFill/>
                  </pic:spPr>
                </pic:pic>
              </a:graphicData>
            </a:graphic>
          </wp:inline>
        </w:drawing>
      </w:r>
    </w:p>
    <w:p w:rsidR="0076623F" w:rsidRDefault="0076623F" w:rsidP="005E73D7">
      <w:pPr>
        <w:spacing w:line="480" w:lineRule="auto"/>
        <w:jc w:val="both"/>
      </w:pPr>
    </w:p>
    <w:p w:rsidR="0076623F" w:rsidRDefault="0076623F" w:rsidP="005E73D7">
      <w:pPr>
        <w:spacing w:line="480" w:lineRule="auto"/>
        <w:jc w:val="both"/>
      </w:pPr>
      <w:r>
        <w:t>Figure: Ion torrent a) Sensor b) Well and c) chip architecture</w:t>
      </w:r>
    </w:p>
    <w:p w:rsidR="0076623F" w:rsidRDefault="0076623F" w:rsidP="005E73D7">
      <w:pPr>
        <w:spacing w:line="480" w:lineRule="auto"/>
        <w:jc w:val="both"/>
      </w:pPr>
      <w:proofErr w:type="gramStart"/>
      <w:r>
        <w:t>Source :</w:t>
      </w:r>
      <w:proofErr w:type="gramEnd"/>
      <w:r>
        <w:t xml:space="preserve"> </w:t>
      </w:r>
      <w:r w:rsidRPr="0076623F">
        <w:t xml:space="preserve">JM Rothberg </w:t>
      </w:r>
      <w:r w:rsidRPr="0076623F">
        <w:rPr>
          <w:i/>
          <w:iCs/>
        </w:rPr>
        <w:t>et al.</w:t>
      </w:r>
      <w:r w:rsidRPr="0076623F">
        <w:t xml:space="preserve"> </w:t>
      </w:r>
      <w:r w:rsidRPr="0076623F">
        <w:rPr>
          <w:i/>
          <w:iCs/>
        </w:rPr>
        <w:t>Nature</w:t>
      </w:r>
      <w:r w:rsidRPr="0076623F">
        <w:t xml:space="preserve"> </w:t>
      </w:r>
      <w:r w:rsidRPr="0076623F">
        <w:rPr>
          <w:b/>
          <w:bCs/>
        </w:rPr>
        <w:t>475</w:t>
      </w:r>
      <w:r w:rsidRPr="0076623F">
        <w:t>, 348-352 (2011)</w:t>
      </w:r>
    </w:p>
    <w:p w:rsidR="00A61FF1" w:rsidRDefault="00A61FF1" w:rsidP="00A61FF1">
      <w:pPr>
        <w:spacing w:line="480" w:lineRule="auto"/>
        <w:jc w:val="both"/>
        <w:rPr>
          <w:b/>
        </w:rPr>
      </w:pPr>
    </w:p>
    <w:p w:rsidR="00A61FF1" w:rsidRDefault="00A61FF1" w:rsidP="00A61FF1">
      <w:pPr>
        <w:spacing w:line="480" w:lineRule="auto"/>
        <w:jc w:val="both"/>
        <w:rPr>
          <w:b/>
        </w:rPr>
      </w:pPr>
      <w:r w:rsidRPr="00FC4922">
        <w:rPr>
          <w:b/>
        </w:rPr>
        <w:t>Nanopore Technology</w:t>
      </w:r>
    </w:p>
    <w:p w:rsidR="003D4619" w:rsidRDefault="007E273F" w:rsidP="005E73D7">
      <w:pPr>
        <w:spacing w:line="480" w:lineRule="auto"/>
        <w:jc w:val="both"/>
      </w:pPr>
      <w:r>
        <w:rPr>
          <w:noProof/>
          <w:lang w:eastAsia="en-US"/>
        </w:rPr>
        <w:drawing>
          <wp:inline distT="0" distB="0" distL="0" distR="0">
            <wp:extent cx="4872224" cy="6101080"/>
            <wp:effectExtent l="25400" t="0" r="4576" b="0"/>
            <wp:docPr id="21" name="Picture 11" descr="ull-size image (169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ll-size image (169 K)"/>
                    <pic:cNvPicPr>
                      <a:picLocks noChangeAspect="1" noChangeArrowheads="1"/>
                    </pic:cNvPicPr>
                  </pic:nvPicPr>
                  <pic:blipFill>
                    <a:blip r:embed="rId41"/>
                    <a:srcRect/>
                    <a:stretch>
                      <a:fillRect/>
                    </a:stretch>
                  </pic:blipFill>
                  <pic:spPr bwMode="auto">
                    <a:xfrm>
                      <a:off x="0" y="0"/>
                      <a:ext cx="4875290" cy="6104919"/>
                    </a:xfrm>
                    <a:prstGeom prst="rect">
                      <a:avLst/>
                    </a:prstGeom>
                    <a:noFill/>
                    <a:ln w="9525">
                      <a:noFill/>
                      <a:miter lim="800000"/>
                      <a:headEnd/>
                      <a:tailEnd/>
                    </a:ln>
                  </pic:spPr>
                </pic:pic>
              </a:graphicData>
            </a:graphic>
          </wp:inline>
        </w:drawing>
      </w:r>
    </w:p>
    <w:p w:rsidR="00BA2D30" w:rsidRPr="00BA2D30" w:rsidRDefault="00A61FF1" w:rsidP="00BA2D30">
      <w:pPr>
        <w:pStyle w:val="Heading1"/>
        <w:spacing w:before="2" w:after="2" w:line="480" w:lineRule="auto"/>
        <w:jc w:val="both"/>
        <w:rPr>
          <w:rFonts w:asciiTheme="minorHAnsi" w:eastAsiaTheme="minorHAnsi" w:hAnsiTheme="minorHAnsi" w:cstheme="minorBidi"/>
          <w:b w:val="0"/>
          <w:bCs w:val="0"/>
          <w:color w:val="auto"/>
          <w:sz w:val="24"/>
          <w:szCs w:val="24"/>
        </w:rPr>
      </w:pPr>
      <w:r w:rsidRPr="00BA2D30">
        <w:rPr>
          <w:rFonts w:asciiTheme="minorHAnsi" w:eastAsiaTheme="minorHAnsi" w:hAnsiTheme="minorHAnsi" w:cstheme="minorBidi"/>
          <w:b w:val="0"/>
          <w:bCs w:val="0"/>
          <w:color w:val="auto"/>
          <w:sz w:val="24"/>
          <w:szCs w:val="24"/>
        </w:rPr>
        <w:t>Figure: Systematic representation of a gen</w:t>
      </w:r>
      <w:r w:rsidR="00BA2D30" w:rsidRPr="00BA2D30">
        <w:rPr>
          <w:rFonts w:asciiTheme="minorHAnsi" w:eastAsiaTheme="minorHAnsi" w:hAnsiTheme="minorHAnsi" w:cstheme="minorBidi"/>
          <w:b w:val="0"/>
          <w:bCs w:val="0"/>
          <w:color w:val="auto"/>
          <w:sz w:val="24"/>
          <w:szCs w:val="24"/>
        </w:rPr>
        <w:t>eral nanopore sequencing method. A) Membrane surface with nanopores B) DNA transiently passing through a nanopore C) peaks showing nucleotide base detection in DNA D) A graph showing change in current alteration when DNA pass through nanopore E) A hypothetical read out graph showing DNA sequence. Source: Gupta 2008, Single-molecule DNA sequencing technologies for future genomics research, Trends in Biotechnology, vol 26 (11)</w:t>
      </w:r>
    </w:p>
    <w:p w:rsidR="007E273F" w:rsidRDefault="007E273F" w:rsidP="005E73D7">
      <w:pPr>
        <w:spacing w:line="480" w:lineRule="auto"/>
        <w:jc w:val="both"/>
      </w:pPr>
    </w:p>
    <w:p w:rsidR="007E273F" w:rsidRDefault="007E273F" w:rsidP="005E73D7">
      <w:pPr>
        <w:spacing w:line="480" w:lineRule="auto"/>
        <w:jc w:val="both"/>
      </w:pPr>
      <w:r>
        <w:t xml:space="preserve">In 1989, David Deamer from University of California (Santa Cruz, CA, USA) had first produced the idea of nanopore sequencing. </w:t>
      </w:r>
      <w:r w:rsidR="00B942DD">
        <w:t>The idea is developed from tr</w:t>
      </w:r>
      <w:r>
        <w:t>anslocation of biopolymer in some natural events like HIV virus injecting its RNA through pores of 1-10 nm size</w:t>
      </w:r>
      <w:r w:rsidR="00B942DD">
        <w:t>.</w:t>
      </w:r>
      <w:r>
        <w:t xml:space="preserve"> </w:t>
      </w:r>
      <w:r w:rsidR="00B942DD">
        <w:t>The technique is based on transition of a polynucleotide molecule through a hole of few nanometers size and detecting the bases by their effect on change in electric current [</w:t>
      </w:r>
      <w:r w:rsidR="003F74E8">
        <w:t>Kasianowicz et al 1996, Howorka, Cheley and Bayley 2001</w:t>
      </w:r>
      <w:r w:rsidR="00B942DD">
        <w:t xml:space="preserve">]. </w:t>
      </w:r>
      <w:r>
        <w:t>Kasianowicz et al 1996 first studied this</w:t>
      </w:r>
      <w:r w:rsidR="00B942DD">
        <w:t xml:space="preserve"> in vitro</w:t>
      </w:r>
      <w:r>
        <w:t xml:space="preserve"> using a α-hemolysin pore of few nanometer diameters in a lipid bilayer membrane. A current is applied across the lipid membra</w:t>
      </w:r>
      <w:r w:rsidR="009E4BF6">
        <w:t xml:space="preserve">ne. Negatively charged </w:t>
      </w:r>
      <w:r>
        <w:t>DNA or RNA can traverse through the nanop</w:t>
      </w:r>
      <w:r w:rsidR="009E4BF6">
        <w:t>o</w:t>
      </w:r>
      <w:r>
        <w:t>re to the opposit</w:t>
      </w:r>
      <w:r w:rsidR="009E4BF6">
        <w:t xml:space="preserve">e side with positive charge. Double stranded </w:t>
      </w:r>
      <w:r>
        <w:t>DNA</w:t>
      </w:r>
      <w:r w:rsidR="005A10E6">
        <w:t xml:space="preserve"> [Fologea et al 2005]</w:t>
      </w:r>
      <w:r>
        <w:t xml:space="preserve"> </w:t>
      </w:r>
      <w:r w:rsidR="005A10E6">
        <w:t xml:space="preserve">or ssDNA [Keyser et al 2006] </w:t>
      </w:r>
      <w:r>
        <w:t xml:space="preserve">can translocate </w:t>
      </w:r>
      <w:r w:rsidR="005A10E6">
        <w:t>through a solid-state nanopore;</w:t>
      </w:r>
      <w:r w:rsidR="00750DA0">
        <w:t xml:space="preserve"> </w:t>
      </w:r>
      <w:r w:rsidR="009E4BF6">
        <w:t xml:space="preserve">and ssDNA </w:t>
      </w:r>
      <w:r w:rsidR="005A10E6">
        <w:t>or</w:t>
      </w:r>
      <w:r w:rsidR="009E4BF6">
        <w:t xml:space="preserve"> RNA can pass through </w:t>
      </w:r>
      <w:r>
        <w:t xml:space="preserve">biological </w:t>
      </w:r>
      <w:r w:rsidR="009E4BF6">
        <w:t>protein nanopore [Storm et al 20</w:t>
      </w:r>
      <w:r>
        <w:t>05]. This translocation event through nanopore brings change in the electr</w:t>
      </w:r>
      <w:r w:rsidR="009E4BF6">
        <w:t>ical conductance of the membran</w:t>
      </w:r>
      <w:r>
        <w:t xml:space="preserve">e </w:t>
      </w:r>
      <w:r w:rsidR="002C4450">
        <w:t>[</w:t>
      </w:r>
      <w:r w:rsidR="00274CDB">
        <w:t xml:space="preserve">Vestgarden et al 2008] </w:t>
      </w:r>
      <w:r>
        <w:t>at the range of picoamperes (pA), measured using electric circuit</w:t>
      </w:r>
      <w:r w:rsidR="001735F9">
        <w:t xml:space="preserve"> [Friedman et al 2005]</w:t>
      </w:r>
      <w:r>
        <w:t>. Different nucleotide</w:t>
      </w:r>
      <w:r w:rsidR="001735F9">
        <w:t>s</w:t>
      </w:r>
      <w:r>
        <w:t xml:space="preserve"> change magnitude of electrical conductance at different pA </w:t>
      </w:r>
      <w:r w:rsidR="004B6561">
        <w:t>[Venkatesan and Bashir 2011] (Figure)</w:t>
      </w:r>
      <w:r>
        <w:t>. This nanopore technology approach is able to distinguish DNA of similar length, DNA regions with difference in GC</w:t>
      </w:r>
      <w:proofErr w:type="gramStart"/>
      <w:r>
        <w:t>:AT</w:t>
      </w:r>
      <w:proofErr w:type="gramEnd"/>
      <w:r>
        <w:t xml:space="preserve"> ratio and nucleotide sequence of DNA [Rhee a</w:t>
      </w:r>
      <w:r w:rsidR="00BE5777">
        <w:t>nd Burns 2006, Ryan et al 2007]. Despite huge ongoing researches, this technology is at the initial proof of concept stage and in the estimated to be commercialized in near future [Gupta 2008].</w:t>
      </w:r>
      <w:r w:rsidR="002C4450">
        <w:t xml:space="preserve"> </w:t>
      </w:r>
      <w:r w:rsidR="009E4BF6">
        <w:t>Research on biological nanopore</w:t>
      </w:r>
      <w:r w:rsidR="0015172F">
        <w:t xml:space="preserve"> like alpha </w:t>
      </w:r>
      <w:r w:rsidR="00DC1651">
        <w:t>h</w:t>
      </w:r>
      <w:r w:rsidR="009E4BF6">
        <w:t>emolysin and synthetic nanopore like carbon nanotube</w:t>
      </w:r>
      <w:r w:rsidR="00DC1651">
        <w:t xml:space="preserve"> [Lu et al 2004, </w:t>
      </w:r>
      <w:r w:rsidR="00FE6382">
        <w:t xml:space="preserve">Fologea et al 2005, </w:t>
      </w:r>
      <w:r w:rsidR="00DC1651">
        <w:t xml:space="preserve">Lui et al 2010], atomically thin sheets of grapheme with nanopores [bayley 2010] are under development. </w:t>
      </w:r>
    </w:p>
    <w:p w:rsidR="003D4619" w:rsidRDefault="003D4619" w:rsidP="005E73D7">
      <w:pPr>
        <w:spacing w:line="480" w:lineRule="auto"/>
        <w:jc w:val="both"/>
      </w:pPr>
    </w:p>
    <w:p w:rsidR="00486DB6" w:rsidRDefault="002B6E0F" w:rsidP="005E73D7">
      <w:pPr>
        <w:spacing w:line="480" w:lineRule="auto"/>
        <w:jc w:val="both"/>
      </w:pPr>
      <w:r>
        <w:t xml:space="preserve">The technical difficulty in nanopore sequencing is translocation of DNA through nanopore at a speed too fast to enable the resolution of individual bases. </w:t>
      </w:r>
      <w:r w:rsidR="00486DB6">
        <w:t>Therefore, two different research groups apply some modifications in basic nanopore technology to develop a slightly modified nano sequencing technologies.</w:t>
      </w:r>
    </w:p>
    <w:p w:rsidR="00486DB6" w:rsidRDefault="00486DB6" w:rsidP="005E73D7">
      <w:pPr>
        <w:spacing w:line="480" w:lineRule="auto"/>
        <w:jc w:val="both"/>
      </w:pPr>
    </w:p>
    <w:p w:rsidR="00B942DD" w:rsidRDefault="00486DB6" w:rsidP="005E73D7">
      <w:pPr>
        <w:spacing w:line="480" w:lineRule="auto"/>
        <w:jc w:val="both"/>
      </w:pPr>
      <w:r w:rsidRPr="00EA6006">
        <w:rPr>
          <w:b/>
        </w:rPr>
        <w:t>NABsys Hybridization assisted nanopore sequencing</w:t>
      </w:r>
      <w:r>
        <w:t xml:space="preserve"> (HANS): NABsys (</w:t>
      </w:r>
      <w:hyperlink r:id="rId42" w:history="1">
        <w:r w:rsidRPr="00304077">
          <w:rPr>
            <w:rStyle w:val="Hyperlink"/>
          </w:rPr>
          <w:t>https://nabsys.com</w:t>
        </w:r>
      </w:hyperlink>
      <w:r>
        <w:t xml:space="preserve">) in joint ventured with Brown University are developing this nanopore sequencing technology. This technique of sequencing combines nanopore sequencing with hybridization of each DNA molecule with library of individual 6-mers nucleotide probes. The probes library consists of all possible combinations of nucleotide bases. </w:t>
      </w:r>
      <w:r w:rsidR="00C4047E">
        <w:t xml:space="preserve">The hybridized DNA, now in the duplex form, is passed through the nanopore, and the change in electrical conductance is measured to detect the region of hybridization by each probe. The hybridized duplex region of DNA shows different electrical conductance than the single strand DNA. Each probe with known sequences can be hybridized to full length DNA </w:t>
      </w:r>
      <w:r w:rsidR="00B942DD">
        <w:t xml:space="preserve">and map them </w:t>
      </w:r>
      <w:r w:rsidR="00C4047E">
        <w:t>after passing through the nanopore. This approach determine</w:t>
      </w:r>
      <w:r w:rsidR="00B942DD">
        <w:t>s the full length DNA sequence.</w:t>
      </w:r>
    </w:p>
    <w:p w:rsidR="00B942DD" w:rsidRDefault="00B942DD" w:rsidP="005E73D7">
      <w:pPr>
        <w:spacing w:line="480" w:lineRule="auto"/>
        <w:jc w:val="both"/>
      </w:pPr>
    </w:p>
    <w:p w:rsidR="00486DB6" w:rsidRDefault="007B3CFB" w:rsidP="005E73D7">
      <w:pPr>
        <w:spacing w:line="480" w:lineRule="auto"/>
        <w:jc w:val="both"/>
      </w:pPr>
      <w:r>
        <w:t>Complete Genomics (Mountain View, CA, USA) in collaboration with BioNanomatrix (Philadelphia, PA, USA</w:t>
      </w:r>
      <w:r w:rsidR="0044295E">
        <w:t xml:space="preserve">; </w:t>
      </w:r>
      <w:hyperlink r:id="rId43" w:history="1">
        <w:r w:rsidR="0044295E" w:rsidRPr="00304077">
          <w:rPr>
            <w:rStyle w:val="Hyperlink"/>
          </w:rPr>
          <w:t>http://www.technologyreview.com/news/409919/the-100-genome/</w:t>
        </w:r>
      </w:hyperlink>
      <w:r w:rsidR="0044295E">
        <w:t>)</w:t>
      </w:r>
      <w:r>
        <w:t xml:space="preserve"> is developing a slightly modified nanopore sequencing technology to NABsys HANS. Several differently labeled 5-mer probes are hybridized to the template full length DNA. The duplex DNA when transient through 100nm diameter channe</w:t>
      </w:r>
      <w:r w:rsidR="00D1326D">
        <w:t>ls, the fluorescence signals is</w:t>
      </w:r>
      <w:r>
        <w:t xml:space="preserve"> captured by camera that records the hybridization sites of the probes. </w:t>
      </w:r>
      <w:r w:rsidR="00D1326D">
        <w:t>It is then repeated with different sets of 5-mer probes to hybridize at different locations of DNA so that at the end,</w:t>
      </w:r>
      <w:r w:rsidR="007F6735">
        <w:t xml:space="preserve"> the entire DNA is covered. The complete DNA sequence can be eluded using this technique and the read length can be several thousands.</w:t>
      </w:r>
    </w:p>
    <w:p w:rsidR="00EA6006" w:rsidRDefault="00EA6006" w:rsidP="005E73D7">
      <w:pPr>
        <w:spacing w:line="480" w:lineRule="auto"/>
        <w:jc w:val="both"/>
      </w:pPr>
    </w:p>
    <w:p w:rsidR="003B29B9" w:rsidRDefault="00612158" w:rsidP="005E73D7">
      <w:pPr>
        <w:spacing w:line="480" w:lineRule="auto"/>
        <w:jc w:val="both"/>
      </w:pPr>
      <w:r w:rsidRPr="00EA6006">
        <w:rPr>
          <w:b/>
        </w:rPr>
        <w:t>Direct, electrical detection of single DNA molecules</w:t>
      </w:r>
      <w:r>
        <w:t>: Oxford is developing a nanopore sequencing method that use</w:t>
      </w:r>
      <w:r w:rsidR="00390457">
        <w:t>s three biological molecules</w:t>
      </w:r>
      <w:r w:rsidR="00077648">
        <w:t xml:space="preserve"> </w:t>
      </w:r>
      <w:r w:rsidR="00444118">
        <w:t>- modified</w:t>
      </w:r>
      <w:r w:rsidR="00077648">
        <w:t xml:space="preserve"> alpha hemolys</w:t>
      </w:r>
      <w:r w:rsidR="00444118">
        <w:t>in, exonuclease and synthetic c</w:t>
      </w:r>
      <w:r w:rsidR="00077648">
        <w:t>yclodextrin -</w:t>
      </w:r>
      <w:r w:rsidR="00390457">
        <w:t xml:space="preserve"> all work in a system [Howorka et al 2001, Stoddart et al 2009, Clarke et al 2009].</w:t>
      </w:r>
      <w:r w:rsidR="00444118">
        <w:t xml:space="preserve"> The modified alpha hemolysin has a pore for polynucleotide to pass through. Exonuclease is attach</w:t>
      </w:r>
      <w:r w:rsidR="00CF37D9">
        <w:t>ed</w:t>
      </w:r>
      <w:r w:rsidR="00444118">
        <w:t xml:space="preserve"> to the extracellular face and synthetic cyclodextrin attached at inner surface of the hemolysis nanopore.</w:t>
      </w:r>
      <w:r w:rsidR="00CF37D9">
        <w:t xml:space="preserve"> The </w:t>
      </w:r>
      <w:r w:rsidR="00C9166D">
        <w:t>combinations of these molecules are</w:t>
      </w:r>
      <w:r w:rsidR="00CF37D9">
        <w:t xml:space="preserve"> placed in synthetic lipid </w:t>
      </w:r>
      <w:r w:rsidR="00C9166D">
        <w:t>membrane</w:t>
      </w:r>
      <w:r w:rsidR="00CF37D9">
        <w:t>.</w:t>
      </w:r>
      <w:r w:rsidR="0000764F">
        <w:t xml:space="preserve"> The voltage is applied across the membrane changing the salt concentration and DNA is loaded into the nanopore. The exonuclease cleaves off each individual nucleotide from DNA. Each nucleotide </w:t>
      </w:r>
      <w:r w:rsidR="003F5AC1">
        <w:t>is detected by the change in ionic current in the pore. Thi</w:t>
      </w:r>
      <w:r w:rsidR="003B29B9">
        <w:t>s technique has the advantage of producing</w:t>
      </w:r>
      <w:r w:rsidR="003F5AC1">
        <w:t xml:space="preserve"> </w:t>
      </w:r>
      <w:r w:rsidR="003B29B9">
        <w:t>long read length, high scalability and low cost.</w:t>
      </w:r>
    </w:p>
    <w:p w:rsidR="003B29B9" w:rsidRDefault="003B29B9" w:rsidP="005E73D7">
      <w:pPr>
        <w:spacing w:line="480" w:lineRule="auto"/>
        <w:jc w:val="both"/>
      </w:pPr>
    </w:p>
    <w:p w:rsidR="007F6735" w:rsidRDefault="003B29B9" w:rsidP="005E73D7">
      <w:pPr>
        <w:spacing w:line="480" w:lineRule="auto"/>
        <w:jc w:val="both"/>
      </w:pPr>
      <w:r w:rsidRPr="00EA6006">
        <w:rPr>
          <w:b/>
        </w:rPr>
        <w:t>Nanopore DNA sequencing with MspA</w:t>
      </w:r>
      <w:r>
        <w:t xml:space="preserve">: </w:t>
      </w:r>
      <w:r w:rsidR="000F0089">
        <w:t xml:space="preserve">This nanopore technique uses </w:t>
      </w:r>
      <w:r w:rsidR="000F0089" w:rsidRPr="000F0089">
        <w:rPr>
          <w:i/>
        </w:rPr>
        <w:t>Mycobacterium smegmatis</w:t>
      </w:r>
      <w:r w:rsidR="000F0089" w:rsidRPr="000F0089">
        <w:t xml:space="preserve"> Porin A (MspA) protein</w:t>
      </w:r>
      <w:r w:rsidR="000F0089">
        <w:t xml:space="preserve"> </w:t>
      </w:r>
      <w:r w:rsidR="00F84162">
        <w:t xml:space="preserve">as a pore </w:t>
      </w:r>
      <w:r w:rsidR="000F0089">
        <w:t xml:space="preserve">as opposed to synthetic </w:t>
      </w:r>
      <w:r w:rsidR="000F0089">
        <w:sym w:font="Symbol" w:char="F061"/>
      </w:r>
      <w:r w:rsidR="00F77EB1">
        <w:t xml:space="preserve">-haemolysin in oxford nanopore. </w:t>
      </w:r>
      <w:r w:rsidR="005E4C71">
        <w:t>MspA is an octameric protein with pore size of ~1.2 nm diameter and ~0.5 nm length. Negatively charged amino acids obstruct the transition of negatively charged DNA through its pore. In MspA, negatively charged asparagines are replaced with neutral asparagines with site directed mutagenesis</w:t>
      </w:r>
      <w:r w:rsidR="00823027">
        <w:t xml:space="preserve"> [Butler et al 2008</w:t>
      </w:r>
      <w:r w:rsidR="00DE3E2E">
        <w:t>, Manrao et al 2012</w:t>
      </w:r>
      <w:r w:rsidR="00823027">
        <w:t>]</w:t>
      </w:r>
      <w:r w:rsidR="005E4C71">
        <w:t xml:space="preserve">. </w:t>
      </w:r>
      <w:r w:rsidR="006E0998">
        <w:t xml:space="preserve">Single stranded DNA transiting through the MspA pore is sequenced with changing current. The rapid </w:t>
      </w:r>
      <w:r w:rsidR="005E4C71">
        <w:t xml:space="preserve">transition of ssDNA through the pore </w:t>
      </w:r>
      <w:r w:rsidR="005B312D">
        <w:t>[Li et al 2003</w:t>
      </w:r>
      <w:r w:rsidR="00673E8E">
        <w:t>, Strom et al 2005</w:t>
      </w:r>
      <w:r w:rsidR="005B312D">
        <w:t xml:space="preserve">] </w:t>
      </w:r>
      <w:r w:rsidR="005E4C71">
        <w:t>lowers</w:t>
      </w:r>
      <w:r w:rsidR="006E0998">
        <w:t xml:space="preserve"> the efficiency of DNA sequencing</w:t>
      </w:r>
      <w:r w:rsidR="005E4C71">
        <w:t xml:space="preserve">. </w:t>
      </w:r>
      <w:r w:rsidR="006A1531">
        <w:t>To slow down the translocation [Fologea et al 2005],</w:t>
      </w:r>
      <w:r w:rsidR="005E4C71">
        <w:t xml:space="preserve"> a region of dsDNA is in</w:t>
      </w:r>
      <w:r w:rsidR="00823027">
        <w:t xml:space="preserve">troduced in the MspA pore. The dsDNA region </w:t>
      </w:r>
      <w:r w:rsidR="00F9187B">
        <w:t xml:space="preserve">is an obstacle for significant large scale DNA sequencing </w:t>
      </w:r>
      <w:r w:rsidR="00823027">
        <w:t>[Schadt et al 2009]</w:t>
      </w:r>
      <w:r w:rsidR="00F9187B">
        <w:t>.</w:t>
      </w:r>
    </w:p>
    <w:p w:rsidR="006E2FD7" w:rsidRDefault="006E2FD7" w:rsidP="005E73D7">
      <w:pPr>
        <w:spacing w:line="480" w:lineRule="auto"/>
        <w:jc w:val="both"/>
      </w:pPr>
    </w:p>
    <w:p w:rsidR="003D4619" w:rsidRDefault="00BD1449" w:rsidP="005E73D7">
      <w:pPr>
        <w:spacing w:line="480" w:lineRule="auto"/>
        <w:jc w:val="both"/>
      </w:pPr>
      <w:r w:rsidRPr="0060423A">
        <w:rPr>
          <w:b/>
        </w:rPr>
        <w:t xml:space="preserve">Nanopore DNA sequencing with optical </w:t>
      </w:r>
      <w:r w:rsidR="00564DAE" w:rsidRPr="0060423A">
        <w:rPr>
          <w:b/>
        </w:rPr>
        <w:t>readout</w:t>
      </w:r>
      <w:r w:rsidR="00564DAE">
        <w:t xml:space="preserve">: This technology has emerged as a need for ultrafast approach for DNA sequencing using single molecule of polynucleotide. In this technology, </w:t>
      </w:r>
      <w:r w:rsidR="0060423A">
        <w:t xml:space="preserve">nucleotides in </w:t>
      </w:r>
      <w:r w:rsidR="00564DAE">
        <w:t xml:space="preserve">DNA fluorescently labeled with markers that report its nucleotide sequence. </w:t>
      </w:r>
      <w:r w:rsidR="007E1DBA">
        <w:t xml:space="preserve">Design DNA polymer (DDP) technology is used for this purpose. </w:t>
      </w:r>
      <w:r w:rsidR="004536F9">
        <w:t xml:space="preserve">Then, the </w:t>
      </w:r>
      <w:r w:rsidR="00AA10A9">
        <w:t>fluorescent-tagged</w:t>
      </w:r>
      <w:r w:rsidR="004536F9">
        <w:t xml:space="preserve"> oligonucleotide molecular beacons </w:t>
      </w:r>
      <w:r w:rsidR="0044025E">
        <w:t xml:space="preserve">that is complementary to the DDP converted DNA is hybridized. The hybridized molecule is then passed through the nanopore. The molecular beacons are dehybridized in the nanopore, one at a time, and the flash of light from </w:t>
      </w:r>
      <w:r w:rsidR="007B6D5F">
        <w:t>fluorophore of each beacon</w:t>
      </w:r>
      <w:r w:rsidR="0044025E">
        <w:t xml:space="preserve"> is detected</w:t>
      </w:r>
      <w:r w:rsidR="007B6D5F">
        <w:t>. The dehybridization step limits the speed of DNA translocation through the nanopore.</w:t>
      </w:r>
      <w:r w:rsidR="007508AB">
        <w:t xml:space="preserve"> The </w:t>
      </w:r>
      <w:r w:rsidR="005E57FB">
        <w:t xml:space="preserve">contrasting multicolored </w:t>
      </w:r>
      <w:r w:rsidR="007508AB">
        <w:t>bases are discriminated by the optical probes</w:t>
      </w:r>
      <w:r w:rsidR="005E57FB">
        <w:t xml:space="preserve"> [McNally et al 2010]</w:t>
      </w:r>
      <w:r w:rsidR="007508AB">
        <w:t>, which is huge advantage over electronic nanopore sequencing method.</w:t>
      </w:r>
      <w:r w:rsidR="00F13895">
        <w:t xml:space="preserve"> Parallel use of </w:t>
      </w:r>
      <w:r w:rsidR="008C5148">
        <w:t>high-density</w:t>
      </w:r>
      <w:r w:rsidR="00F13895">
        <w:t xml:space="preserve"> nanopore arrays</w:t>
      </w:r>
      <w:r w:rsidR="008C5148">
        <w:t xml:space="preserve"> [Meller et al 2011]</w:t>
      </w:r>
      <w:r w:rsidR="00F13895">
        <w:t xml:space="preserve"> can increase the throughput</w:t>
      </w:r>
      <w:r w:rsidR="008C5148">
        <w:t xml:space="preserve"> to 1 megabases per second [Soni and Meller 2007].</w:t>
      </w:r>
    </w:p>
    <w:p w:rsidR="003D4619" w:rsidRDefault="003D4619" w:rsidP="005E73D7">
      <w:pPr>
        <w:spacing w:line="480" w:lineRule="auto"/>
        <w:jc w:val="both"/>
      </w:pPr>
    </w:p>
    <w:p w:rsidR="003D4619" w:rsidRDefault="003D4619" w:rsidP="005E73D7">
      <w:pPr>
        <w:spacing w:line="480" w:lineRule="auto"/>
        <w:jc w:val="both"/>
      </w:pPr>
    </w:p>
    <w:p w:rsidR="00535CC9" w:rsidRDefault="003D4619" w:rsidP="005E73D7">
      <w:pPr>
        <w:spacing w:line="480" w:lineRule="auto"/>
        <w:jc w:val="both"/>
        <w:rPr>
          <w:b/>
        </w:rPr>
      </w:pPr>
      <w:r w:rsidRPr="003D4619">
        <w:rPr>
          <w:b/>
        </w:rPr>
        <w:t xml:space="preserve">Some final notes on </w:t>
      </w:r>
      <w:r w:rsidR="00535CC9">
        <w:rPr>
          <w:b/>
        </w:rPr>
        <w:t>NGS and raw sequence data</w:t>
      </w:r>
    </w:p>
    <w:p w:rsidR="003D4619" w:rsidRDefault="003D4619" w:rsidP="005E73D7">
      <w:pPr>
        <w:spacing w:line="480" w:lineRule="auto"/>
        <w:jc w:val="both"/>
        <w:rPr>
          <w:b/>
        </w:rPr>
      </w:pPr>
    </w:p>
    <w:p w:rsidR="00394854" w:rsidRPr="003D4619" w:rsidRDefault="003D4619" w:rsidP="005E73D7">
      <w:pPr>
        <w:spacing w:line="480" w:lineRule="auto"/>
        <w:jc w:val="both"/>
      </w:pPr>
      <w:r>
        <w:t>All the next generation sequencing technologies have one or other outstanding issues related to short read length, higher error rate, technical difficu</w:t>
      </w:r>
      <w:r w:rsidR="00AB102B">
        <w:t>lty in sample preparation, cost and the volume of the data generated. Bioinformatics tools are being developed to deal with all the issues from quality control to finish polished final data analysis. Quality control is the first step on after DNA sequencing. Different q</w:t>
      </w:r>
      <w:r w:rsidR="00535CC9">
        <w:t>uality trimming tools are available online. There are different aspects for quality trimming of the raw data but for a specific purpose of the data analysis, it is not necessary that quality-trimming tools cover all the aspects. Therefore, often quality trimming tools are developed with some specific requirements for downstream data analysis. We developed a quality-trimming tool – QTrim,</w:t>
      </w:r>
      <w:r w:rsidR="00B60129">
        <w:t xml:space="preserve"> (discussed in Chapter 2)</w:t>
      </w:r>
      <w:r w:rsidR="00535CC9">
        <w:t xml:space="preserve"> specifically for quality control of Roche 454 raw sequence data.</w:t>
      </w:r>
    </w:p>
    <w:sectPr w:rsidR="00394854" w:rsidRPr="003D4619" w:rsidSect="0095577A">
      <w:pgSz w:w="11900" w:h="16840"/>
      <w:pgMar w:top="1440" w:right="985" w:bottom="1440" w:left="1800" w:header="708" w:footer="708" w:gutter="0"/>
      <w:cols w:space="708"/>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altName w:val="Times New Roman"/>
    <w:panose1 w:val="00000000000000000000"/>
    <w:charset w:val="4D"/>
    <w:family w:val="roman"/>
    <w:notTrueType/>
    <w:pitch w:val="default"/>
    <w:sig w:usb0="00000003" w:usb1="00000000" w:usb2="00000000" w:usb3="00000000" w:csb0="00000001" w:csb1="00000000"/>
  </w:font>
  <w:font w:name="ＭＳ 明朝">
    <w:panose1 w:val="00000000000000000000"/>
    <w:charset w:val="80"/>
    <w:family w:val="roman"/>
    <w:notTrueType/>
    <w:pitch w:val="fixed"/>
    <w:sig w:usb0="00000001" w:usb1="00000000" w:usb2="01000407" w:usb3="00000000" w:csb0="00020000" w:csb1="00000000"/>
  </w:font>
  <w:font w:name="Calibri">
    <w:altName w:val="Arial"/>
    <w:panose1 w:val="00000000000000000000"/>
    <w:charset w:val="4D"/>
    <w:family w:val="roman"/>
    <w:notTrueType/>
    <w:pitch w:val="default"/>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imes">
    <w:panose1 w:val="02000500000000000000"/>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754D49FF"/>
    <w:multiLevelType w:val="multilevel"/>
    <w:tmpl w:val="54188E02"/>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7A055B2D"/>
    <w:multiLevelType w:val="hybridMultilevel"/>
    <w:tmpl w:val="15F84E8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E8F0F00"/>
    <w:multiLevelType w:val="hybridMultilevel"/>
    <w:tmpl w:val="54188E02"/>
    <w:lvl w:ilvl="0" w:tplc="A19C57D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5"/>
  <w:embedSystemFonts/>
  <w:proofState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compat>
  <w:rsids>
    <w:rsidRoot w:val="00394854"/>
    <w:rsid w:val="000019A4"/>
    <w:rsid w:val="000021FE"/>
    <w:rsid w:val="00002AC0"/>
    <w:rsid w:val="00007488"/>
    <w:rsid w:val="0000764F"/>
    <w:rsid w:val="00014F71"/>
    <w:rsid w:val="00027FC1"/>
    <w:rsid w:val="000309D1"/>
    <w:rsid w:val="000311A2"/>
    <w:rsid w:val="000333A2"/>
    <w:rsid w:val="00037F46"/>
    <w:rsid w:val="00041128"/>
    <w:rsid w:val="00042A21"/>
    <w:rsid w:val="000437F2"/>
    <w:rsid w:val="00044BFE"/>
    <w:rsid w:val="00044F0E"/>
    <w:rsid w:val="00047B55"/>
    <w:rsid w:val="00051D69"/>
    <w:rsid w:val="000579D6"/>
    <w:rsid w:val="0006165E"/>
    <w:rsid w:val="00061F6D"/>
    <w:rsid w:val="00063CA9"/>
    <w:rsid w:val="00063EB2"/>
    <w:rsid w:val="00065906"/>
    <w:rsid w:val="000745CB"/>
    <w:rsid w:val="00074BCB"/>
    <w:rsid w:val="00075ED6"/>
    <w:rsid w:val="00077648"/>
    <w:rsid w:val="0008020E"/>
    <w:rsid w:val="00080C7F"/>
    <w:rsid w:val="00082FF1"/>
    <w:rsid w:val="0008451C"/>
    <w:rsid w:val="0008538F"/>
    <w:rsid w:val="00091B56"/>
    <w:rsid w:val="00093963"/>
    <w:rsid w:val="000B1E1E"/>
    <w:rsid w:val="000B232B"/>
    <w:rsid w:val="000B4BFB"/>
    <w:rsid w:val="000C044D"/>
    <w:rsid w:val="000C179E"/>
    <w:rsid w:val="000C57A1"/>
    <w:rsid w:val="000D05EC"/>
    <w:rsid w:val="000D0FF0"/>
    <w:rsid w:val="000D39C0"/>
    <w:rsid w:val="000D5BF6"/>
    <w:rsid w:val="000D763C"/>
    <w:rsid w:val="000D7964"/>
    <w:rsid w:val="000E3DD2"/>
    <w:rsid w:val="000E5931"/>
    <w:rsid w:val="000E5A39"/>
    <w:rsid w:val="000E5B55"/>
    <w:rsid w:val="000F0089"/>
    <w:rsid w:val="000F0978"/>
    <w:rsid w:val="000F574D"/>
    <w:rsid w:val="0010067F"/>
    <w:rsid w:val="001024B7"/>
    <w:rsid w:val="00102940"/>
    <w:rsid w:val="001044F9"/>
    <w:rsid w:val="00106307"/>
    <w:rsid w:val="001106B7"/>
    <w:rsid w:val="0011256E"/>
    <w:rsid w:val="00113FE1"/>
    <w:rsid w:val="0011470B"/>
    <w:rsid w:val="001155DB"/>
    <w:rsid w:val="001169B6"/>
    <w:rsid w:val="00120677"/>
    <w:rsid w:val="00130779"/>
    <w:rsid w:val="00132739"/>
    <w:rsid w:val="001368B0"/>
    <w:rsid w:val="001378E5"/>
    <w:rsid w:val="00141FBA"/>
    <w:rsid w:val="001454D5"/>
    <w:rsid w:val="00146655"/>
    <w:rsid w:val="0015172F"/>
    <w:rsid w:val="00154805"/>
    <w:rsid w:val="001565D0"/>
    <w:rsid w:val="00165B24"/>
    <w:rsid w:val="001735F9"/>
    <w:rsid w:val="00180DBC"/>
    <w:rsid w:val="00181128"/>
    <w:rsid w:val="00190B3C"/>
    <w:rsid w:val="00191A79"/>
    <w:rsid w:val="00194F9B"/>
    <w:rsid w:val="001970B6"/>
    <w:rsid w:val="00197EC8"/>
    <w:rsid w:val="001A0B4C"/>
    <w:rsid w:val="001A671E"/>
    <w:rsid w:val="001B01BE"/>
    <w:rsid w:val="001B06E5"/>
    <w:rsid w:val="001B21E6"/>
    <w:rsid w:val="001B37DB"/>
    <w:rsid w:val="001C0676"/>
    <w:rsid w:val="001C0F68"/>
    <w:rsid w:val="001C51C9"/>
    <w:rsid w:val="001D10D9"/>
    <w:rsid w:val="001D1E15"/>
    <w:rsid w:val="001D4A8D"/>
    <w:rsid w:val="001D74C9"/>
    <w:rsid w:val="001E03C5"/>
    <w:rsid w:val="001E26FE"/>
    <w:rsid w:val="001E3E57"/>
    <w:rsid w:val="001E4681"/>
    <w:rsid w:val="001E4DA1"/>
    <w:rsid w:val="001E560A"/>
    <w:rsid w:val="001E6510"/>
    <w:rsid w:val="001E7867"/>
    <w:rsid w:val="001F06D6"/>
    <w:rsid w:val="001F1202"/>
    <w:rsid w:val="001F1DAF"/>
    <w:rsid w:val="001F5F95"/>
    <w:rsid w:val="001F7EFC"/>
    <w:rsid w:val="00201F6E"/>
    <w:rsid w:val="002063E3"/>
    <w:rsid w:val="002067C5"/>
    <w:rsid w:val="00207AAB"/>
    <w:rsid w:val="002100DB"/>
    <w:rsid w:val="00215C4F"/>
    <w:rsid w:val="002164A6"/>
    <w:rsid w:val="002169E8"/>
    <w:rsid w:val="002203E9"/>
    <w:rsid w:val="00234C46"/>
    <w:rsid w:val="00234C54"/>
    <w:rsid w:val="00237D3B"/>
    <w:rsid w:val="00241855"/>
    <w:rsid w:val="00241C89"/>
    <w:rsid w:val="00244D6C"/>
    <w:rsid w:val="002500CD"/>
    <w:rsid w:val="00250754"/>
    <w:rsid w:val="002513D1"/>
    <w:rsid w:val="0025388B"/>
    <w:rsid w:val="002544B1"/>
    <w:rsid w:val="00254B87"/>
    <w:rsid w:val="0026016B"/>
    <w:rsid w:val="002602A7"/>
    <w:rsid w:val="00260A37"/>
    <w:rsid w:val="00260FC1"/>
    <w:rsid w:val="00261C55"/>
    <w:rsid w:val="0026290D"/>
    <w:rsid w:val="00263A12"/>
    <w:rsid w:val="00266C55"/>
    <w:rsid w:val="002715EF"/>
    <w:rsid w:val="00274CDB"/>
    <w:rsid w:val="00277144"/>
    <w:rsid w:val="002803C0"/>
    <w:rsid w:val="00282A44"/>
    <w:rsid w:val="00283676"/>
    <w:rsid w:val="00287353"/>
    <w:rsid w:val="00290F3E"/>
    <w:rsid w:val="002915F7"/>
    <w:rsid w:val="00295432"/>
    <w:rsid w:val="00296AA2"/>
    <w:rsid w:val="002A106D"/>
    <w:rsid w:val="002A38DF"/>
    <w:rsid w:val="002A6942"/>
    <w:rsid w:val="002B0AD4"/>
    <w:rsid w:val="002B2D37"/>
    <w:rsid w:val="002B3743"/>
    <w:rsid w:val="002B3A38"/>
    <w:rsid w:val="002B6CE6"/>
    <w:rsid w:val="002B6E0F"/>
    <w:rsid w:val="002C18AB"/>
    <w:rsid w:val="002C1FAF"/>
    <w:rsid w:val="002C4450"/>
    <w:rsid w:val="002C44E8"/>
    <w:rsid w:val="002C5020"/>
    <w:rsid w:val="002C6867"/>
    <w:rsid w:val="002C6BAA"/>
    <w:rsid w:val="002D21BB"/>
    <w:rsid w:val="002D67F0"/>
    <w:rsid w:val="002D69EE"/>
    <w:rsid w:val="002D7350"/>
    <w:rsid w:val="002D7769"/>
    <w:rsid w:val="002E06E6"/>
    <w:rsid w:val="002F2964"/>
    <w:rsid w:val="002F42D2"/>
    <w:rsid w:val="002F4CA1"/>
    <w:rsid w:val="002F5521"/>
    <w:rsid w:val="002F5C94"/>
    <w:rsid w:val="002F7283"/>
    <w:rsid w:val="00301590"/>
    <w:rsid w:val="00303B33"/>
    <w:rsid w:val="00304CF1"/>
    <w:rsid w:val="00305F28"/>
    <w:rsid w:val="00313E48"/>
    <w:rsid w:val="00316DBE"/>
    <w:rsid w:val="00317D13"/>
    <w:rsid w:val="00321FD8"/>
    <w:rsid w:val="00322A5C"/>
    <w:rsid w:val="003235A8"/>
    <w:rsid w:val="003273C9"/>
    <w:rsid w:val="00333A53"/>
    <w:rsid w:val="003346A0"/>
    <w:rsid w:val="00335F51"/>
    <w:rsid w:val="003440C8"/>
    <w:rsid w:val="0035088F"/>
    <w:rsid w:val="00351C0E"/>
    <w:rsid w:val="0035520F"/>
    <w:rsid w:val="00356D62"/>
    <w:rsid w:val="0036206C"/>
    <w:rsid w:val="00364DA7"/>
    <w:rsid w:val="00372135"/>
    <w:rsid w:val="00377FB4"/>
    <w:rsid w:val="003808D9"/>
    <w:rsid w:val="00383258"/>
    <w:rsid w:val="00385413"/>
    <w:rsid w:val="00385686"/>
    <w:rsid w:val="0038763A"/>
    <w:rsid w:val="00390457"/>
    <w:rsid w:val="003926D1"/>
    <w:rsid w:val="00393A93"/>
    <w:rsid w:val="003943DE"/>
    <w:rsid w:val="0039463A"/>
    <w:rsid w:val="00394854"/>
    <w:rsid w:val="0039507A"/>
    <w:rsid w:val="003951A6"/>
    <w:rsid w:val="0039733B"/>
    <w:rsid w:val="00397AA8"/>
    <w:rsid w:val="003A105A"/>
    <w:rsid w:val="003A1914"/>
    <w:rsid w:val="003A62CE"/>
    <w:rsid w:val="003A7213"/>
    <w:rsid w:val="003A7C37"/>
    <w:rsid w:val="003B29B9"/>
    <w:rsid w:val="003B3D39"/>
    <w:rsid w:val="003C6B9F"/>
    <w:rsid w:val="003C6C06"/>
    <w:rsid w:val="003D0081"/>
    <w:rsid w:val="003D4619"/>
    <w:rsid w:val="003E097B"/>
    <w:rsid w:val="003E2B83"/>
    <w:rsid w:val="003E3AAC"/>
    <w:rsid w:val="003E5EE5"/>
    <w:rsid w:val="003E61CC"/>
    <w:rsid w:val="003F30A0"/>
    <w:rsid w:val="003F3668"/>
    <w:rsid w:val="003F3EED"/>
    <w:rsid w:val="003F5A90"/>
    <w:rsid w:val="003F5AC1"/>
    <w:rsid w:val="003F6A23"/>
    <w:rsid w:val="003F74E8"/>
    <w:rsid w:val="00400642"/>
    <w:rsid w:val="0040608B"/>
    <w:rsid w:val="00407A2D"/>
    <w:rsid w:val="0041299C"/>
    <w:rsid w:val="00413F49"/>
    <w:rsid w:val="00414D34"/>
    <w:rsid w:val="00427679"/>
    <w:rsid w:val="00431BDF"/>
    <w:rsid w:val="00434EF0"/>
    <w:rsid w:val="00436056"/>
    <w:rsid w:val="0044025E"/>
    <w:rsid w:val="0044295E"/>
    <w:rsid w:val="00444118"/>
    <w:rsid w:val="00444992"/>
    <w:rsid w:val="00444BF6"/>
    <w:rsid w:val="00447FE2"/>
    <w:rsid w:val="004536F9"/>
    <w:rsid w:val="00453757"/>
    <w:rsid w:val="00460F48"/>
    <w:rsid w:val="0046318F"/>
    <w:rsid w:val="0046440C"/>
    <w:rsid w:val="00465E5B"/>
    <w:rsid w:val="00475E2B"/>
    <w:rsid w:val="00486DB6"/>
    <w:rsid w:val="004878CB"/>
    <w:rsid w:val="00490A28"/>
    <w:rsid w:val="004916AD"/>
    <w:rsid w:val="00494221"/>
    <w:rsid w:val="00494802"/>
    <w:rsid w:val="004955AE"/>
    <w:rsid w:val="00497B94"/>
    <w:rsid w:val="004A6AA4"/>
    <w:rsid w:val="004B3769"/>
    <w:rsid w:val="004B4655"/>
    <w:rsid w:val="004B6561"/>
    <w:rsid w:val="004B6D55"/>
    <w:rsid w:val="004B6EC0"/>
    <w:rsid w:val="004C3B5C"/>
    <w:rsid w:val="004C4080"/>
    <w:rsid w:val="004C5B11"/>
    <w:rsid w:val="004D190D"/>
    <w:rsid w:val="004D7462"/>
    <w:rsid w:val="004E181F"/>
    <w:rsid w:val="004E555B"/>
    <w:rsid w:val="004E5699"/>
    <w:rsid w:val="004F2984"/>
    <w:rsid w:val="00500330"/>
    <w:rsid w:val="0050069A"/>
    <w:rsid w:val="00504C51"/>
    <w:rsid w:val="00514863"/>
    <w:rsid w:val="005156E9"/>
    <w:rsid w:val="00517140"/>
    <w:rsid w:val="00520180"/>
    <w:rsid w:val="00520F62"/>
    <w:rsid w:val="005223F1"/>
    <w:rsid w:val="00523771"/>
    <w:rsid w:val="00523FC4"/>
    <w:rsid w:val="0053253F"/>
    <w:rsid w:val="00535CC9"/>
    <w:rsid w:val="00537C6E"/>
    <w:rsid w:val="00541DEF"/>
    <w:rsid w:val="0054229B"/>
    <w:rsid w:val="0055257A"/>
    <w:rsid w:val="00552CE6"/>
    <w:rsid w:val="00552D00"/>
    <w:rsid w:val="00554E17"/>
    <w:rsid w:val="00555948"/>
    <w:rsid w:val="00564DAE"/>
    <w:rsid w:val="00565C53"/>
    <w:rsid w:val="00570F65"/>
    <w:rsid w:val="0057408D"/>
    <w:rsid w:val="0057673E"/>
    <w:rsid w:val="00577CE8"/>
    <w:rsid w:val="00577E9A"/>
    <w:rsid w:val="00587591"/>
    <w:rsid w:val="005903C5"/>
    <w:rsid w:val="005912E5"/>
    <w:rsid w:val="005A10E6"/>
    <w:rsid w:val="005A2522"/>
    <w:rsid w:val="005A3B58"/>
    <w:rsid w:val="005A4885"/>
    <w:rsid w:val="005A49EC"/>
    <w:rsid w:val="005A5B22"/>
    <w:rsid w:val="005A6352"/>
    <w:rsid w:val="005A7FE1"/>
    <w:rsid w:val="005B00CE"/>
    <w:rsid w:val="005B16D2"/>
    <w:rsid w:val="005B312D"/>
    <w:rsid w:val="005B4843"/>
    <w:rsid w:val="005C0F60"/>
    <w:rsid w:val="005C1ECF"/>
    <w:rsid w:val="005C37D3"/>
    <w:rsid w:val="005C6042"/>
    <w:rsid w:val="005C758E"/>
    <w:rsid w:val="005D0B3F"/>
    <w:rsid w:val="005D0D4B"/>
    <w:rsid w:val="005D15BC"/>
    <w:rsid w:val="005E118F"/>
    <w:rsid w:val="005E2C1F"/>
    <w:rsid w:val="005E4C71"/>
    <w:rsid w:val="005E57FB"/>
    <w:rsid w:val="005E5F47"/>
    <w:rsid w:val="005E73D7"/>
    <w:rsid w:val="005F0399"/>
    <w:rsid w:val="005F09D5"/>
    <w:rsid w:val="005F4060"/>
    <w:rsid w:val="005F70B8"/>
    <w:rsid w:val="005F7C2A"/>
    <w:rsid w:val="00600341"/>
    <w:rsid w:val="0060423A"/>
    <w:rsid w:val="00611799"/>
    <w:rsid w:val="00612158"/>
    <w:rsid w:val="00615108"/>
    <w:rsid w:val="00625FF6"/>
    <w:rsid w:val="0062701B"/>
    <w:rsid w:val="00630963"/>
    <w:rsid w:val="00633DD1"/>
    <w:rsid w:val="006348D4"/>
    <w:rsid w:val="006372CE"/>
    <w:rsid w:val="00640311"/>
    <w:rsid w:val="00640E69"/>
    <w:rsid w:val="0064771F"/>
    <w:rsid w:val="00652928"/>
    <w:rsid w:val="00656802"/>
    <w:rsid w:val="00656879"/>
    <w:rsid w:val="00657B76"/>
    <w:rsid w:val="0066005B"/>
    <w:rsid w:val="00660D83"/>
    <w:rsid w:val="00661DB1"/>
    <w:rsid w:val="00663B39"/>
    <w:rsid w:val="00664692"/>
    <w:rsid w:val="006651BF"/>
    <w:rsid w:val="00670F61"/>
    <w:rsid w:val="00672B05"/>
    <w:rsid w:val="00673E8E"/>
    <w:rsid w:val="006755C7"/>
    <w:rsid w:val="006760A2"/>
    <w:rsid w:val="00677235"/>
    <w:rsid w:val="00684549"/>
    <w:rsid w:val="006851CB"/>
    <w:rsid w:val="00685993"/>
    <w:rsid w:val="006A1531"/>
    <w:rsid w:val="006A207D"/>
    <w:rsid w:val="006A4CFA"/>
    <w:rsid w:val="006B0861"/>
    <w:rsid w:val="006B2D06"/>
    <w:rsid w:val="006B4B23"/>
    <w:rsid w:val="006B4FC6"/>
    <w:rsid w:val="006B696D"/>
    <w:rsid w:val="006B71A1"/>
    <w:rsid w:val="006C04AF"/>
    <w:rsid w:val="006C2F11"/>
    <w:rsid w:val="006C7968"/>
    <w:rsid w:val="006D212C"/>
    <w:rsid w:val="006D5A1F"/>
    <w:rsid w:val="006D7AA3"/>
    <w:rsid w:val="006D7D0F"/>
    <w:rsid w:val="006E0998"/>
    <w:rsid w:val="006E1B77"/>
    <w:rsid w:val="006E276B"/>
    <w:rsid w:val="006E2FD7"/>
    <w:rsid w:val="006E345B"/>
    <w:rsid w:val="006E4842"/>
    <w:rsid w:val="006E4FB4"/>
    <w:rsid w:val="006E6043"/>
    <w:rsid w:val="006E77F0"/>
    <w:rsid w:val="006F1128"/>
    <w:rsid w:val="0070164E"/>
    <w:rsid w:val="007055C1"/>
    <w:rsid w:val="0070654B"/>
    <w:rsid w:val="00712CF5"/>
    <w:rsid w:val="007176C8"/>
    <w:rsid w:val="00717DAB"/>
    <w:rsid w:val="00724C00"/>
    <w:rsid w:val="0072578F"/>
    <w:rsid w:val="00726041"/>
    <w:rsid w:val="0072633F"/>
    <w:rsid w:val="007308E6"/>
    <w:rsid w:val="00735E9B"/>
    <w:rsid w:val="00735F31"/>
    <w:rsid w:val="0073604B"/>
    <w:rsid w:val="007371AA"/>
    <w:rsid w:val="00741DD4"/>
    <w:rsid w:val="00741F93"/>
    <w:rsid w:val="00744C6C"/>
    <w:rsid w:val="00746623"/>
    <w:rsid w:val="00750801"/>
    <w:rsid w:val="007508AB"/>
    <w:rsid w:val="00750DA0"/>
    <w:rsid w:val="007610CF"/>
    <w:rsid w:val="0076314D"/>
    <w:rsid w:val="00764D23"/>
    <w:rsid w:val="0076623F"/>
    <w:rsid w:val="0077353F"/>
    <w:rsid w:val="0077377B"/>
    <w:rsid w:val="00775865"/>
    <w:rsid w:val="00775A63"/>
    <w:rsid w:val="00775CFE"/>
    <w:rsid w:val="007769B4"/>
    <w:rsid w:val="007809E5"/>
    <w:rsid w:val="007845A7"/>
    <w:rsid w:val="007850FE"/>
    <w:rsid w:val="007905C5"/>
    <w:rsid w:val="00791715"/>
    <w:rsid w:val="007924F7"/>
    <w:rsid w:val="007A0A86"/>
    <w:rsid w:val="007A227B"/>
    <w:rsid w:val="007A4F80"/>
    <w:rsid w:val="007A5058"/>
    <w:rsid w:val="007A6809"/>
    <w:rsid w:val="007A7813"/>
    <w:rsid w:val="007B090E"/>
    <w:rsid w:val="007B130D"/>
    <w:rsid w:val="007B3CFB"/>
    <w:rsid w:val="007B3FCC"/>
    <w:rsid w:val="007B5C46"/>
    <w:rsid w:val="007B6D5F"/>
    <w:rsid w:val="007C2A13"/>
    <w:rsid w:val="007C5C97"/>
    <w:rsid w:val="007C7984"/>
    <w:rsid w:val="007D20F0"/>
    <w:rsid w:val="007D5062"/>
    <w:rsid w:val="007D6A8C"/>
    <w:rsid w:val="007D7582"/>
    <w:rsid w:val="007E1DBA"/>
    <w:rsid w:val="007E20F3"/>
    <w:rsid w:val="007E273F"/>
    <w:rsid w:val="007E447E"/>
    <w:rsid w:val="007E5AB2"/>
    <w:rsid w:val="007E7CD9"/>
    <w:rsid w:val="007F23B8"/>
    <w:rsid w:val="007F3A32"/>
    <w:rsid w:val="007F49EB"/>
    <w:rsid w:val="007F6735"/>
    <w:rsid w:val="008022FE"/>
    <w:rsid w:val="0080388A"/>
    <w:rsid w:val="008046BC"/>
    <w:rsid w:val="008067E0"/>
    <w:rsid w:val="008079A1"/>
    <w:rsid w:val="00807B51"/>
    <w:rsid w:val="00810BB4"/>
    <w:rsid w:val="0081166C"/>
    <w:rsid w:val="00816446"/>
    <w:rsid w:val="00822ABB"/>
    <w:rsid w:val="00823027"/>
    <w:rsid w:val="00824602"/>
    <w:rsid w:val="008248B8"/>
    <w:rsid w:val="00825A00"/>
    <w:rsid w:val="00827E3C"/>
    <w:rsid w:val="008325F7"/>
    <w:rsid w:val="00836F50"/>
    <w:rsid w:val="00840A20"/>
    <w:rsid w:val="00843678"/>
    <w:rsid w:val="008447E3"/>
    <w:rsid w:val="00852D9D"/>
    <w:rsid w:val="00853730"/>
    <w:rsid w:val="00854A30"/>
    <w:rsid w:val="00857FD1"/>
    <w:rsid w:val="00861615"/>
    <w:rsid w:val="008645D3"/>
    <w:rsid w:val="008654AC"/>
    <w:rsid w:val="008662BC"/>
    <w:rsid w:val="00871F8C"/>
    <w:rsid w:val="00872033"/>
    <w:rsid w:val="00872C0A"/>
    <w:rsid w:val="00875107"/>
    <w:rsid w:val="00875799"/>
    <w:rsid w:val="00875E35"/>
    <w:rsid w:val="00885DDC"/>
    <w:rsid w:val="008867A1"/>
    <w:rsid w:val="008868EC"/>
    <w:rsid w:val="00891F87"/>
    <w:rsid w:val="008941A2"/>
    <w:rsid w:val="00896D75"/>
    <w:rsid w:val="008A27BD"/>
    <w:rsid w:val="008A359F"/>
    <w:rsid w:val="008A405D"/>
    <w:rsid w:val="008A5933"/>
    <w:rsid w:val="008A7F27"/>
    <w:rsid w:val="008B1F21"/>
    <w:rsid w:val="008B2CCD"/>
    <w:rsid w:val="008C12DF"/>
    <w:rsid w:val="008C5148"/>
    <w:rsid w:val="008C51C6"/>
    <w:rsid w:val="008C538E"/>
    <w:rsid w:val="008C586B"/>
    <w:rsid w:val="008D18F2"/>
    <w:rsid w:val="008D5A78"/>
    <w:rsid w:val="008D7AAC"/>
    <w:rsid w:val="008E0E19"/>
    <w:rsid w:val="008E1951"/>
    <w:rsid w:val="008E24CB"/>
    <w:rsid w:val="008E4468"/>
    <w:rsid w:val="008F19E5"/>
    <w:rsid w:val="00901AEE"/>
    <w:rsid w:val="00901E1E"/>
    <w:rsid w:val="00905214"/>
    <w:rsid w:val="00906CEA"/>
    <w:rsid w:val="00916100"/>
    <w:rsid w:val="0091722D"/>
    <w:rsid w:val="00917420"/>
    <w:rsid w:val="009226C3"/>
    <w:rsid w:val="00927B66"/>
    <w:rsid w:val="00931BB8"/>
    <w:rsid w:val="0093360F"/>
    <w:rsid w:val="009354E6"/>
    <w:rsid w:val="009357DE"/>
    <w:rsid w:val="0094010A"/>
    <w:rsid w:val="009433CE"/>
    <w:rsid w:val="0094446F"/>
    <w:rsid w:val="00946C03"/>
    <w:rsid w:val="00950D31"/>
    <w:rsid w:val="00951FD1"/>
    <w:rsid w:val="00952ECB"/>
    <w:rsid w:val="0095501A"/>
    <w:rsid w:val="0095577A"/>
    <w:rsid w:val="009560ED"/>
    <w:rsid w:val="009575BD"/>
    <w:rsid w:val="0096086A"/>
    <w:rsid w:val="0096281E"/>
    <w:rsid w:val="009716EF"/>
    <w:rsid w:val="00973F36"/>
    <w:rsid w:val="00974370"/>
    <w:rsid w:val="009746FD"/>
    <w:rsid w:val="00976B02"/>
    <w:rsid w:val="00977D8E"/>
    <w:rsid w:val="00983C8C"/>
    <w:rsid w:val="00984A82"/>
    <w:rsid w:val="00986B33"/>
    <w:rsid w:val="00990FDD"/>
    <w:rsid w:val="00992D39"/>
    <w:rsid w:val="0099414C"/>
    <w:rsid w:val="00994CC4"/>
    <w:rsid w:val="009A3A30"/>
    <w:rsid w:val="009A4767"/>
    <w:rsid w:val="009B32FD"/>
    <w:rsid w:val="009B3672"/>
    <w:rsid w:val="009B4790"/>
    <w:rsid w:val="009B5541"/>
    <w:rsid w:val="009B5784"/>
    <w:rsid w:val="009C4367"/>
    <w:rsid w:val="009C4E21"/>
    <w:rsid w:val="009D0634"/>
    <w:rsid w:val="009D2A40"/>
    <w:rsid w:val="009D7AD0"/>
    <w:rsid w:val="009E0816"/>
    <w:rsid w:val="009E1553"/>
    <w:rsid w:val="009E2A3C"/>
    <w:rsid w:val="009E4BF6"/>
    <w:rsid w:val="009E57DD"/>
    <w:rsid w:val="009E69AD"/>
    <w:rsid w:val="009F1496"/>
    <w:rsid w:val="009F27B2"/>
    <w:rsid w:val="009F4824"/>
    <w:rsid w:val="009F7E9F"/>
    <w:rsid w:val="00A05493"/>
    <w:rsid w:val="00A063A6"/>
    <w:rsid w:val="00A066C7"/>
    <w:rsid w:val="00A06A2C"/>
    <w:rsid w:val="00A13BEC"/>
    <w:rsid w:val="00A150F6"/>
    <w:rsid w:val="00A15DD8"/>
    <w:rsid w:val="00A20F63"/>
    <w:rsid w:val="00A21C99"/>
    <w:rsid w:val="00A231F4"/>
    <w:rsid w:val="00A237AC"/>
    <w:rsid w:val="00A27663"/>
    <w:rsid w:val="00A30D5A"/>
    <w:rsid w:val="00A31E68"/>
    <w:rsid w:val="00A31E97"/>
    <w:rsid w:val="00A32FA9"/>
    <w:rsid w:val="00A33581"/>
    <w:rsid w:val="00A35FFB"/>
    <w:rsid w:val="00A37300"/>
    <w:rsid w:val="00A37DD3"/>
    <w:rsid w:val="00A47AD4"/>
    <w:rsid w:val="00A52ED5"/>
    <w:rsid w:val="00A61FF1"/>
    <w:rsid w:val="00A64864"/>
    <w:rsid w:val="00A65AC8"/>
    <w:rsid w:val="00A70571"/>
    <w:rsid w:val="00A71330"/>
    <w:rsid w:val="00A71ADA"/>
    <w:rsid w:val="00A73455"/>
    <w:rsid w:val="00A8253B"/>
    <w:rsid w:val="00A8397F"/>
    <w:rsid w:val="00A85A38"/>
    <w:rsid w:val="00A91BE9"/>
    <w:rsid w:val="00A927CB"/>
    <w:rsid w:val="00A92BE8"/>
    <w:rsid w:val="00AA10A9"/>
    <w:rsid w:val="00AA3BD5"/>
    <w:rsid w:val="00AA5A28"/>
    <w:rsid w:val="00AA6F05"/>
    <w:rsid w:val="00AA7838"/>
    <w:rsid w:val="00AB102B"/>
    <w:rsid w:val="00AB5CAE"/>
    <w:rsid w:val="00AC3EE8"/>
    <w:rsid w:val="00AC40BB"/>
    <w:rsid w:val="00AC4C0D"/>
    <w:rsid w:val="00AD2C5A"/>
    <w:rsid w:val="00AD6E7B"/>
    <w:rsid w:val="00AE13EB"/>
    <w:rsid w:val="00AE4C95"/>
    <w:rsid w:val="00AE6D17"/>
    <w:rsid w:val="00AE6D2E"/>
    <w:rsid w:val="00AF0835"/>
    <w:rsid w:val="00AF1F0F"/>
    <w:rsid w:val="00AF204B"/>
    <w:rsid w:val="00AF3880"/>
    <w:rsid w:val="00AF42C5"/>
    <w:rsid w:val="00AF6E27"/>
    <w:rsid w:val="00AF71A9"/>
    <w:rsid w:val="00AF763A"/>
    <w:rsid w:val="00B02161"/>
    <w:rsid w:val="00B0245D"/>
    <w:rsid w:val="00B107EF"/>
    <w:rsid w:val="00B125E9"/>
    <w:rsid w:val="00B134CB"/>
    <w:rsid w:val="00B14CD8"/>
    <w:rsid w:val="00B153BC"/>
    <w:rsid w:val="00B16100"/>
    <w:rsid w:val="00B17B03"/>
    <w:rsid w:val="00B17C06"/>
    <w:rsid w:val="00B2254F"/>
    <w:rsid w:val="00B240BF"/>
    <w:rsid w:val="00B2440F"/>
    <w:rsid w:val="00B302A2"/>
    <w:rsid w:val="00B303FF"/>
    <w:rsid w:val="00B30583"/>
    <w:rsid w:val="00B33A58"/>
    <w:rsid w:val="00B33AB5"/>
    <w:rsid w:val="00B352DE"/>
    <w:rsid w:val="00B36713"/>
    <w:rsid w:val="00B42E48"/>
    <w:rsid w:val="00B42FB6"/>
    <w:rsid w:val="00B45C82"/>
    <w:rsid w:val="00B50547"/>
    <w:rsid w:val="00B50AB0"/>
    <w:rsid w:val="00B57105"/>
    <w:rsid w:val="00B57897"/>
    <w:rsid w:val="00B60129"/>
    <w:rsid w:val="00B602B8"/>
    <w:rsid w:val="00B63B1E"/>
    <w:rsid w:val="00B667CB"/>
    <w:rsid w:val="00B7475C"/>
    <w:rsid w:val="00B75787"/>
    <w:rsid w:val="00B818FE"/>
    <w:rsid w:val="00B85039"/>
    <w:rsid w:val="00B86097"/>
    <w:rsid w:val="00B87797"/>
    <w:rsid w:val="00B903ED"/>
    <w:rsid w:val="00B942DD"/>
    <w:rsid w:val="00B96352"/>
    <w:rsid w:val="00B970CF"/>
    <w:rsid w:val="00BA0100"/>
    <w:rsid w:val="00BA0130"/>
    <w:rsid w:val="00BA2D30"/>
    <w:rsid w:val="00BA3B54"/>
    <w:rsid w:val="00BA5710"/>
    <w:rsid w:val="00BB0F62"/>
    <w:rsid w:val="00BB2AF3"/>
    <w:rsid w:val="00BB3BDE"/>
    <w:rsid w:val="00BB3EB7"/>
    <w:rsid w:val="00BC38C6"/>
    <w:rsid w:val="00BC51A8"/>
    <w:rsid w:val="00BC658B"/>
    <w:rsid w:val="00BD00C3"/>
    <w:rsid w:val="00BD1449"/>
    <w:rsid w:val="00BD424F"/>
    <w:rsid w:val="00BD6C7E"/>
    <w:rsid w:val="00BE05CA"/>
    <w:rsid w:val="00BE24D1"/>
    <w:rsid w:val="00BE5777"/>
    <w:rsid w:val="00BF0A10"/>
    <w:rsid w:val="00BF1B33"/>
    <w:rsid w:val="00BF1B37"/>
    <w:rsid w:val="00C00803"/>
    <w:rsid w:val="00C148DA"/>
    <w:rsid w:val="00C1514C"/>
    <w:rsid w:val="00C162C5"/>
    <w:rsid w:val="00C23A5C"/>
    <w:rsid w:val="00C25C49"/>
    <w:rsid w:val="00C27960"/>
    <w:rsid w:val="00C342AD"/>
    <w:rsid w:val="00C360B8"/>
    <w:rsid w:val="00C3669E"/>
    <w:rsid w:val="00C37E71"/>
    <w:rsid w:val="00C4047E"/>
    <w:rsid w:val="00C43A95"/>
    <w:rsid w:val="00C4404B"/>
    <w:rsid w:val="00C44FE9"/>
    <w:rsid w:val="00C4565A"/>
    <w:rsid w:val="00C46422"/>
    <w:rsid w:val="00C465CB"/>
    <w:rsid w:val="00C51065"/>
    <w:rsid w:val="00C52247"/>
    <w:rsid w:val="00C52847"/>
    <w:rsid w:val="00C5758F"/>
    <w:rsid w:val="00C578E3"/>
    <w:rsid w:val="00C6147A"/>
    <w:rsid w:val="00C64663"/>
    <w:rsid w:val="00C70DF0"/>
    <w:rsid w:val="00C71021"/>
    <w:rsid w:val="00C71581"/>
    <w:rsid w:val="00C74968"/>
    <w:rsid w:val="00C853C2"/>
    <w:rsid w:val="00C877B3"/>
    <w:rsid w:val="00C878B5"/>
    <w:rsid w:val="00C9166D"/>
    <w:rsid w:val="00C96DF2"/>
    <w:rsid w:val="00CA3211"/>
    <w:rsid w:val="00CA35AA"/>
    <w:rsid w:val="00CA4B6C"/>
    <w:rsid w:val="00CA4B79"/>
    <w:rsid w:val="00CB584A"/>
    <w:rsid w:val="00CB683A"/>
    <w:rsid w:val="00CC1950"/>
    <w:rsid w:val="00CC3F43"/>
    <w:rsid w:val="00CC6273"/>
    <w:rsid w:val="00CC69CE"/>
    <w:rsid w:val="00CD060C"/>
    <w:rsid w:val="00CD281C"/>
    <w:rsid w:val="00CD5067"/>
    <w:rsid w:val="00CE4FEE"/>
    <w:rsid w:val="00CE6AD2"/>
    <w:rsid w:val="00CF0BB3"/>
    <w:rsid w:val="00CF0BF2"/>
    <w:rsid w:val="00CF0ED6"/>
    <w:rsid w:val="00CF1B7A"/>
    <w:rsid w:val="00CF26E7"/>
    <w:rsid w:val="00CF2AF2"/>
    <w:rsid w:val="00CF37D9"/>
    <w:rsid w:val="00D0119D"/>
    <w:rsid w:val="00D0334C"/>
    <w:rsid w:val="00D12E36"/>
    <w:rsid w:val="00D1326D"/>
    <w:rsid w:val="00D13CD4"/>
    <w:rsid w:val="00D152C5"/>
    <w:rsid w:val="00D1536F"/>
    <w:rsid w:val="00D154F6"/>
    <w:rsid w:val="00D15C34"/>
    <w:rsid w:val="00D20642"/>
    <w:rsid w:val="00D24178"/>
    <w:rsid w:val="00D2707F"/>
    <w:rsid w:val="00D306C1"/>
    <w:rsid w:val="00D3103A"/>
    <w:rsid w:val="00D37843"/>
    <w:rsid w:val="00D41183"/>
    <w:rsid w:val="00D43785"/>
    <w:rsid w:val="00D44264"/>
    <w:rsid w:val="00D45C64"/>
    <w:rsid w:val="00D474E9"/>
    <w:rsid w:val="00D504D0"/>
    <w:rsid w:val="00D5217A"/>
    <w:rsid w:val="00D63B59"/>
    <w:rsid w:val="00D74585"/>
    <w:rsid w:val="00D81552"/>
    <w:rsid w:val="00D8306E"/>
    <w:rsid w:val="00D85490"/>
    <w:rsid w:val="00D8601D"/>
    <w:rsid w:val="00D860EA"/>
    <w:rsid w:val="00D86D9C"/>
    <w:rsid w:val="00D92CC2"/>
    <w:rsid w:val="00D93B78"/>
    <w:rsid w:val="00D9441B"/>
    <w:rsid w:val="00D96B7E"/>
    <w:rsid w:val="00D97749"/>
    <w:rsid w:val="00DA12BE"/>
    <w:rsid w:val="00DA3772"/>
    <w:rsid w:val="00DA3A17"/>
    <w:rsid w:val="00DB0851"/>
    <w:rsid w:val="00DB3CC8"/>
    <w:rsid w:val="00DB3E67"/>
    <w:rsid w:val="00DB4958"/>
    <w:rsid w:val="00DB579D"/>
    <w:rsid w:val="00DB7AA7"/>
    <w:rsid w:val="00DC0754"/>
    <w:rsid w:val="00DC1651"/>
    <w:rsid w:val="00DC4130"/>
    <w:rsid w:val="00DC434D"/>
    <w:rsid w:val="00DC5FC5"/>
    <w:rsid w:val="00DC75B4"/>
    <w:rsid w:val="00DD2DC1"/>
    <w:rsid w:val="00DD7024"/>
    <w:rsid w:val="00DD7DD3"/>
    <w:rsid w:val="00DE0CE9"/>
    <w:rsid w:val="00DE3E2E"/>
    <w:rsid w:val="00DF4079"/>
    <w:rsid w:val="00DF4C8D"/>
    <w:rsid w:val="00DF5BC2"/>
    <w:rsid w:val="00E0462D"/>
    <w:rsid w:val="00E073EC"/>
    <w:rsid w:val="00E12686"/>
    <w:rsid w:val="00E12EB5"/>
    <w:rsid w:val="00E14457"/>
    <w:rsid w:val="00E159E4"/>
    <w:rsid w:val="00E15E2F"/>
    <w:rsid w:val="00E16F53"/>
    <w:rsid w:val="00E2079C"/>
    <w:rsid w:val="00E223D8"/>
    <w:rsid w:val="00E23ACE"/>
    <w:rsid w:val="00E24FE6"/>
    <w:rsid w:val="00E30CD1"/>
    <w:rsid w:val="00E31A6D"/>
    <w:rsid w:val="00E34E61"/>
    <w:rsid w:val="00E373C2"/>
    <w:rsid w:val="00E400A5"/>
    <w:rsid w:val="00E44797"/>
    <w:rsid w:val="00E44C32"/>
    <w:rsid w:val="00E45264"/>
    <w:rsid w:val="00E47194"/>
    <w:rsid w:val="00E477BD"/>
    <w:rsid w:val="00E51DD6"/>
    <w:rsid w:val="00E53F14"/>
    <w:rsid w:val="00E53F8C"/>
    <w:rsid w:val="00E55FF4"/>
    <w:rsid w:val="00E62818"/>
    <w:rsid w:val="00E62A87"/>
    <w:rsid w:val="00E63E73"/>
    <w:rsid w:val="00E65147"/>
    <w:rsid w:val="00E66903"/>
    <w:rsid w:val="00E66A3B"/>
    <w:rsid w:val="00E75AC0"/>
    <w:rsid w:val="00E77978"/>
    <w:rsid w:val="00E80E96"/>
    <w:rsid w:val="00E84CAA"/>
    <w:rsid w:val="00E87CE5"/>
    <w:rsid w:val="00E91362"/>
    <w:rsid w:val="00E92E96"/>
    <w:rsid w:val="00EA0D79"/>
    <w:rsid w:val="00EA18FE"/>
    <w:rsid w:val="00EA6006"/>
    <w:rsid w:val="00EB3448"/>
    <w:rsid w:val="00EC11B7"/>
    <w:rsid w:val="00EC3293"/>
    <w:rsid w:val="00EC5152"/>
    <w:rsid w:val="00EC5C9B"/>
    <w:rsid w:val="00ED0F87"/>
    <w:rsid w:val="00ED25C1"/>
    <w:rsid w:val="00ED39B4"/>
    <w:rsid w:val="00ED750A"/>
    <w:rsid w:val="00EE3732"/>
    <w:rsid w:val="00EE5702"/>
    <w:rsid w:val="00EF5B84"/>
    <w:rsid w:val="00EF5FAA"/>
    <w:rsid w:val="00EF66BD"/>
    <w:rsid w:val="00EF7A83"/>
    <w:rsid w:val="00F0043C"/>
    <w:rsid w:val="00F00F2F"/>
    <w:rsid w:val="00F030E0"/>
    <w:rsid w:val="00F0456D"/>
    <w:rsid w:val="00F07A18"/>
    <w:rsid w:val="00F10DD2"/>
    <w:rsid w:val="00F12246"/>
    <w:rsid w:val="00F12D6C"/>
    <w:rsid w:val="00F13895"/>
    <w:rsid w:val="00F24600"/>
    <w:rsid w:val="00F25E3B"/>
    <w:rsid w:val="00F307AA"/>
    <w:rsid w:val="00F35A50"/>
    <w:rsid w:val="00F362B5"/>
    <w:rsid w:val="00F4762E"/>
    <w:rsid w:val="00F479A1"/>
    <w:rsid w:val="00F5208F"/>
    <w:rsid w:val="00F56A01"/>
    <w:rsid w:val="00F60409"/>
    <w:rsid w:val="00F60B53"/>
    <w:rsid w:val="00F6175D"/>
    <w:rsid w:val="00F618C6"/>
    <w:rsid w:val="00F61CEE"/>
    <w:rsid w:val="00F62B6D"/>
    <w:rsid w:val="00F62FEC"/>
    <w:rsid w:val="00F65280"/>
    <w:rsid w:val="00F65A64"/>
    <w:rsid w:val="00F67560"/>
    <w:rsid w:val="00F67E7D"/>
    <w:rsid w:val="00F7109C"/>
    <w:rsid w:val="00F7233A"/>
    <w:rsid w:val="00F72BFF"/>
    <w:rsid w:val="00F74C17"/>
    <w:rsid w:val="00F77EB1"/>
    <w:rsid w:val="00F835B6"/>
    <w:rsid w:val="00F83675"/>
    <w:rsid w:val="00F83943"/>
    <w:rsid w:val="00F83C96"/>
    <w:rsid w:val="00F84162"/>
    <w:rsid w:val="00F9187B"/>
    <w:rsid w:val="00F94B9A"/>
    <w:rsid w:val="00F97F81"/>
    <w:rsid w:val="00FA008C"/>
    <w:rsid w:val="00FA057E"/>
    <w:rsid w:val="00FA0582"/>
    <w:rsid w:val="00FA0694"/>
    <w:rsid w:val="00FA10E3"/>
    <w:rsid w:val="00FB08AF"/>
    <w:rsid w:val="00FB46EB"/>
    <w:rsid w:val="00FB4B73"/>
    <w:rsid w:val="00FB5CC0"/>
    <w:rsid w:val="00FC1F63"/>
    <w:rsid w:val="00FC25AD"/>
    <w:rsid w:val="00FC4922"/>
    <w:rsid w:val="00FD1502"/>
    <w:rsid w:val="00FD24DA"/>
    <w:rsid w:val="00FE051C"/>
    <w:rsid w:val="00FE0E21"/>
    <w:rsid w:val="00FE1D60"/>
    <w:rsid w:val="00FE31DF"/>
    <w:rsid w:val="00FE596A"/>
    <w:rsid w:val="00FE6382"/>
    <w:rsid w:val="00FF31BC"/>
    <w:rsid w:val="00FF64B7"/>
    <w:rsid w:val="00FF6511"/>
  </w:rsids>
  <m:mathPr>
    <m:mathFont m:val="04b03"/>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style w:type="paragraph" w:default="1" w:styleId="Normal">
    <w:name w:val="Normal"/>
    <w:qFormat/>
    <w:rsid w:val="00976B02"/>
  </w:style>
  <w:style w:type="paragraph" w:styleId="Heading1">
    <w:name w:val="heading 1"/>
    <w:basedOn w:val="Normal"/>
    <w:next w:val="Normal"/>
    <w:link w:val="Heading1Char"/>
    <w:uiPriority w:val="9"/>
    <w:qFormat/>
    <w:rsid w:val="0039485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9485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85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39485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948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854"/>
    <w:rPr>
      <w:rFonts w:asciiTheme="majorHAnsi" w:eastAsiaTheme="majorEastAsia" w:hAnsiTheme="majorHAnsi" w:cstheme="majorBidi"/>
      <w:b/>
      <w:bCs/>
      <w:color w:val="4F81BD" w:themeColor="accent1"/>
    </w:rPr>
  </w:style>
  <w:style w:type="character" w:styleId="Emphasis">
    <w:name w:val="Emphasis"/>
    <w:basedOn w:val="DefaultParagraphFont"/>
    <w:uiPriority w:val="20"/>
    <w:rsid w:val="00333A53"/>
    <w:rPr>
      <w:i/>
    </w:rPr>
  </w:style>
  <w:style w:type="character" w:styleId="Hyperlink">
    <w:name w:val="Hyperlink"/>
    <w:basedOn w:val="DefaultParagraphFont"/>
    <w:rsid w:val="00287353"/>
    <w:rPr>
      <w:color w:val="0000FF" w:themeColor="hyperlink"/>
      <w:u w:val="single"/>
    </w:rPr>
  </w:style>
  <w:style w:type="character" w:customStyle="1" w:styleId="articletext">
    <w:name w:val="articletext"/>
    <w:basedOn w:val="DefaultParagraphFont"/>
    <w:rsid w:val="002D21BB"/>
  </w:style>
  <w:style w:type="character" w:customStyle="1" w:styleId="chemical">
    <w:name w:val="chemical"/>
    <w:basedOn w:val="DefaultParagraphFont"/>
    <w:rsid w:val="00816446"/>
  </w:style>
  <w:style w:type="character" w:styleId="Strong">
    <w:name w:val="Strong"/>
    <w:basedOn w:val="DefaultParagraphFont"/>
    <w:uiPriority w:val="22"/>
    <w:rsid w:val="000745CB"/>
    <w:rPr>
      <w:b/>
    </w:rPr>
  </w:style>
  <w:style w:type="paragraph" w:styleId="ListParagraph">
    <w:name w:val="List Paragraph"/>
    <w:basedOn w:val="Normal"/>
    <w:rsid w:val="0094446F"/>
    <w:pPr>
      <w:ind w:left="720"/>
      <w:contextualSpacing/>
    </w:pPr>
  </w:style>
  <w:style w:type="character" w:styleId="FollowedHyperlink">
    <w:name w:val="FollowedHyperlink"/>
    <w:basedOn w:val="DefaultParagraphFont"/>
    <w:rsid w:val="00630963"/>
    <w:rPr>
      <w:color w:val="800080" w:themeColor="followedHyperlink"/>
      <w:u w:val="single"/>
    </w:rPr>
  </w:style>
  <w:style w:type="paragraph" w:styleId="NormalWeb">
    <w:name w:val="Normal (Web)"/>
    <w:basedOn w:val="Normal"/>
    <w:uiPriority w:val="99"/>
    <w:rsid w:val="000D05EC"/>
    <w:pPr>
      <w:spacing w:beforeLines="1" w:afterLines="1"/>
    </w:pPr>
    <w:rPr>
      <w:rFonts w:ascii="Times" w:hAnsi="Times" w:cs="Times New Roman"/>
      <w:sz w:val="20"/>
      <w:szCs w:val="20"/>
    </w:rPr>
  </w:style>
  <w:style w:type="table" w:styleId="TableGrid">
    <w:name w:val="Table Grid"/>
    <w:basedOn w:val="TableNormal"/>
    <w:rsid w:val="00F94B9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b">
    <w:name w:val="mb"/>
    <w:basedOn w:val="DefaultParagraphFont"/>
    <w:rsid w:val="00BC38C6"/>
  </w:style>
  <w:style w:type="paragraph" w:styleId="Header">
    <w:name w:val="header"/>
    <w:basedOn w:val="Normal"/>
    <w:link w:val="HeaderChar"/>
    <w:rsid w:val="00B942DD"/>
    <w:pPr>
      <w:tabs>
        <w:tab w:val="center" w:pos="4320"/>
        <w:tab w:val="right" w:pos="8640"/>
      </w:tabs>
    </w:pPr>
  </w:style>
  <w:style w:type="character" w:customStyle="1" w:styleId="HeaderChar">
    <w:name w:val="Header Char"/>
    <w:basedOn w:val="DefaultParagraphFont"/>
    <w:link w:val="Header"/>
    <w:rsid w:val="00B942DD"/>
  </w:style>
  <w:style w:type="paragraph" w:styleId="Footer">
    <w:name w:val="footer"/>
    <w:basedOn w:val="Normal"/>
    <w:link w:val="FooterChar"/>
    <w:rsid w:val="00B942DD"/>
    <w:pPr>
      <w:tabs>
        <w:tab w:val="center" w:pos="4320"/>
        <w:tab w:val="right" w:pos="8640"/>
      </w:tabs>
    </w:pPr>
  </w:style>
  <w:style w:type="character" w:customStyle="1" w:styleId="FooterChar">
    <w:name w:val="Footer Char"/>
    <w:basedOn w:val="DefaultParagraphFont"/>
    <w:link w:val="Footer"/>
    <w:rsid w:val="00B942DD"/>
  </w:style>
  <w:style w:type="paragraph" w:styleId="Caption">
    <w:name w:val="caption"/>
    <w:basedOn w:val="Normal"/>
    <w:next w:val="Normal"/>
    <w:rsid w:val="00D93B78"/>
    <w:pPr>
      <w:spacing w:after="200"/>
    </w:pPr>
    <w:rPr>
      <w:b/>
      <w:bCs/>
      <w:color w:val="4F81BD" w:themeColor="accent1"/>
      <w:sz w:val="18"/>
      <w:szCs w:val="18"/>
    </w:rPr>
  </w:style>
  <w:style w:type="paragraph" w:styleId="BalloonText">
    <w:name w:val="Balloon Text"/>
    <w:basedOn w:val="Normal"/>
    <w:link w:val="BalloonTextChar"/>
    <w:rsid w:val="009D0634"/>
    <w:rPr>
      <w:rFonts w:ascii="Lucida Grande" w:hAnsi="Lucida Grande" w:cs="Lucida Grande"/>
      <w:sz w:val="18"/>
      <w:szCs w:val="18"/>
    </w:rPr>
  </w:style>
  <w:style w:type="character" w:customStyle="1" w:styleId="BalloonTextChar">
    <w:name w:val="Balloon Text Char"/>
    <w:basedOn w:val="DefaultParagraphFont"/>
    <w:link w:val="BalloonText"/>
    <w:rsid w:val="009D0634"/>
    <w:rPr>
      <w:rFonts w:ascii="Lucida Grande" w:hAnsi="Lucida Grande" w:cs="Lucida Grande"/>
      <w:sz w:val="18"/>
      <w:szCs w:val="18"/>
    </w:rPr>
  </w:style>
  <w:style w:type="character" w:styleId="CommentReference">
    <w:name w:val="annotation reference"/>
    <w:basedOn w:val="DefaultParagraphFont"/>
    <w:rsid w:val="00A15DD8"/>
    <w:rPr>
      <w:sz w:val="18"/>
      <w:szCs w:val="18"/>
    </w:rPr>
  </w:style>
  <w:style w:type="paragraph" w:styleId="CommentText">
    <w:name w:val="annotation text"/>
    <w:basedOn w:val="Normal"/>
    <w:link w:val="CommentTextChar"/>
    <w:rsid w:val="00A15DD8"/>
  </w:style>
  <w:style w:type="character" w:customStyle="1" w:styleId="CommentTextChar">
    <w:name w:val="Comment Text Char"/>
    <w:basedOn w:val="DefaultParagraphFont"/>
    <w:link w:val="CommentText"/>
    <w:rsid w:val="00A15DD8"/>
  </w:style>
  <w:style w:type="paragraph" w:styleId="CommentSubject">
    <w:name w:val="annotation subject"/>
    <w:basedOn w:val="CommentText"/>
    <w:next w:val="CommentText"/>
    <w:link w:val="CommentSubjectChar"/>
    <w:rsid w:val="00A15DD8"/>
    <w:rPr>
      <w:b/>
      <w:bCs/>
      <w:sz w:val="20"/>
      <w:szCs w:val="20"/>
    </w:rPr>
  </w:style>
  <w:style w:type="character" w:customStyle="1" w:styleId="CommentSubjectChar">
    <w:name w:val="Comment Subject Char"/>
    <w:basedOn w:val="CommentTextChar"/>
    <w:link w:val="CommentSubject"/>
    <w:rsid w:val="00A15DD8"/>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Normal"/>
    <w:link w:val="Heading1Char"/>
    <w:uiPriority w:val="9"/>
    <w:qFormat/>
    <w:rsid w:val="0039485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9485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85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85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948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854"/>
    <w:rPr>
      <w:rFonts w:asciiTheme="majorHAnsi" w:eastAsiaTheme="majorEastAsia" w:hAnsiTheme="majorHAnsi" w:cstheme="majorBidi"/>
      <w:b/>
      <w:bCs/>
      <w:color w:val="4F81BD" w:themeColor="accent1"/>
    </w:rPr>
  </w:style>
  <w:style w:type="character" w:styleId="Emphasis">
    <w:name w:val="Emphasis"/>
    <w:basedOn w:val="DefaultParagraphFont"/>
    <w:uiPriority w:val="20"/>
    <w:rsid w:val="00333A53"/>
    <w:rPr>
      <w:i/>
    </w:rPr>
  </w:style>
  <w:style w:type="character" w:styleId="Hyperlink">
    <w:name w:val="Hyperlink"/>
    <w:basedOn w:val="DefaultParagraphFont"/>
    <w:rsid w:val="00287353"/>
    <w:rPr>
      <w:color w:val="0000FF" w:themeColor="hyperlink"/>
      <w:u w:val="single"/>
    </w:rPr>
  </w:style>
  <w:style w:type="character" w:customStyle="1" w:styleId="articletext">
    <w:name w:val="articletext"/>
    <w:basedOn w:val="DefaultParagraphFont"/>
    <w:rsid w:val="002D21BB"/>
  </w:style>
  <w:style w:type="character" w:customStyle="1" w:styleId="chemical">
    <w:name w:val="chemical"/>
    <w:basedOn w:val="DefaultParagraphFont"/>
    <w:rsid w:val="00816446"/>
  </w:style>
  <w:style w:type="character" w:styleId="Strong">
    <w:name w:val="Strong"/>
    <w:basedOn w:val="DefaultParagraphFont"/>
    <w:uiPriority w:val="22"/>
    <w:rsid w:val="000745CB"/>
    <w:rPr>
      <w:b/>
    </w:rPr>
  </w:style>
  <w:style w:type="paragraph" w:styleId="ListParagraph">
    <w:name w:val="List Paragraph"/>
    <w:basedOn w:val="Normal"/>
    <w:rsid w:val="0094446F"/>
    <w:pPr>
      <w:ind w:left="720"/>
      <w:contextualSpacing/>
    </w:pPr>
  </w:style>
  <w:style w:type="character" w:styleId="FollowedHyperlink">
    <w:name w:val="FollowedHyperlink"/>
    <w:basedOn w:val="DefaultParagraphFont"/>
    <w:rsid w:val="00630963"/>
    <w:rPr>
      <w:color w:val="800080" w:themeColor="followedHyperlink"/>
      <w:u w:val="single"/>
    </w:rPr>
  </w:style>
  <w:style w:type="paragraph" w:styleId="NormalWeb">
    <w:name w:val="Normal (Web)"/>
    <w:basedOn w:val="Normal"/>
    <w:uiPriority w:val="99"/>
    <w:rsid w:val="000D05EC"/>
    <w:pPr>
      <w:spacing w:beforeLines="1" w:afterLines="1"/>
    </w:pPr>
    <w:rPr>
      <w:rFonts w:ascii="Times" w:hAnsi="Times" w:cs="Times New Roman"/>
      <w:sz w:val="20"/>
      <w:szCs w:val="20"/>
    </w:rPr>
  </w:style>
  <w:style w:type="table" w:styleId="TableGrid">
    <w:name w:val="Table Grid"/>
    <w:basedOn w:val="TableNormal"/>
    <w:rsid w:val="00F94B9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b">
    <w:name w:val="mb"/>
    <w:basedOn w:val="DefaultParagraphFont"/>
    <w:rsid w:val="00BC38C6"/>
  </w:style>
  <w:style w:type="paragraph" w:styleId="Header">
    <w:name w:val="header"/>
    <w:basedOn w:val="Normal"/>
    <w:link w:val="HeaderChar"/>
    <w:rsid w:val="00B942DD"/>
    <w:pPr>
      <w:tabs>
        <w:tab w:val="center" w:pos="4320"/>
        <w:tab w:val="right" w:pos="8640"/>
      </w:tabs>
    </w:pPr>
  </w:style>
  <w:style w:type="character" w:customStyle="1" w:styleId="HeaderChar">
    <w:name w:val="Header Char"/>
    <w:basedOn w:val="DefaultParagraphFont"/>
    <w:link w:val="Header"/>
    <w:rsid w:val="00B942DD"/>
  </w:style>
  <w:style w:type="paragraph" w:styleId="Footer">
    <w:name w:val="footer"/>
    <w:basedOn w:val="Normal"/>
    <w:link w:val="FooterChar"/>
    <w:rsid w:val="00B942DD"/>
    <w:pPr>
      <w:tabs>
        <w:tab w:val="center" w:pos="4320"/>
        <w:tab w:val="right" w:pos="8640"/>
      </w:tabs>
    </w:pPr>
  </w:style>
  <w:style w:type="character" w:customStyle="1" w:styleId="FooterChar">
    <w:name w:val="Footer Char"/>
    <w:basedOn w:val="DefaultParagraphFont"/>
    <w:link w:val="Footer"/>
    <w:rsid w:val="00B942DD"/>
  </w:style>
  <w:style w:type="paragraph" w:styleId="Caption">
    <w:name w:val="caption"/>
    <w:basedOn w:val="Normal"/>
    <w:next w:val="Normal"/>
    <w:rsid w:val="00D93B78"/>
    <w:pPr>
      <w:spacing w:after="200"/>
    </w:pPr>
    <w:rPr>
      <w:b/>
      <w:bCs/>
      <w:color w:val="4F81BD" w:themeColor="accent1"/>
      <w:sz w:val="18"/>
      <w:szCs w:val="18"/>
    </w:rPr>
  </w:style>
  <w:style w:type="paragraph" w:styleId="BalloonText">
    <w:name w:val="Balloon Text"/>
    <w:basedOn w:val="Normal"/>
    <w:link w:val="BalloonTextChar"/>
    <w:rsid w:val="009D0634"/>
    <w:rPr>
      <w:rFonts w:ascii="Lucida Grande" w:hAnsi="Lucida Grande" w:cs="Lucida Grande"/>
      <w:sz w:val="18"/>
      <w:szCs w:val="18"/>
    </w:rPr>
  </w:style>
  <w:style w:type="character" w:customStyle="1" w:styleId="BalloonTextChar">
    <w:name w:val="Balloon Text Char"/>
    <w:basedOn w:val="DefaultParagraphFont"/>
    <w:link w:val="BalloonText"/>
    <w:rsid w:val="009D0634"/>
    <w:rPr>
      <w:rFonts w:ascii="Lucida Grande" w:hAnsi="Lucida Grande" w:cs="Lucida Grande"/>
      <w:sz w:val="18"/>
      <w:szCs w:val="18"/>
    </w:rPr>
  </w:style>
  <w:style w:type="character" w:styleId="CommentReference">
    <w:name w:val="annotation reference"/>
    <w:basedOn w:val="DefaultParagraphFont"/>
    <w:rsid w:val="00A15DD8"/>
    <w:rPr>
      <w:sz w:val="18"/>
      <w:szCs w:val="18"/>
    </w:rPr>
  </w:style>
  <w:style w:type="paragraph" w:styleId="CommentText">
    <w:name w:val="annotation text"/>
    <w:basedOn w:val="Normal"/>
    <w:link w:val="CommentTextChar"/>
    <w:rsid w:val="00A15DD8"/>
  </w:style>
  <w:style w:type="character" w:customStyle="1" w:styleId="CommentTextChar">
    <w:name w:val="Comment Text Char"/>
    <w:basedOn w:val="DefaultParagraphFont"/>
    <w:link w:val="CommentText"/>
    <w:rsid w:val="00A15DD8"/>
  </w:style>
  <w:style w:type="paragraph" w:styleId="CommentSubject">
    <w:name w:val="annotation subject"/>
    <w:basedOn w:val="CommentText"/>
    <w:next w:val="CommentText"/>
    <w:link w:val="CommentSubjectChar"/>
    <w:rsid w:val="00A15DD8"/>
    <w:rPr>
      <w:b/>
      <w:bCs/>
      <w:sz w:val="20"/>
      <w:szCs w:val="20"/>
    </w:rPr>
  </w:style>
  <w:style w:type="character" w:customStyle="1" w:styleId="CommentSubjectChar">
    <w:name w:val="Comment Subject Char"/>
    <w:basedOn w:val="CommentTextChar"/>
    <w:link w:val="CommentSubject"/>
    <w:rsid w:val="00A15DD8"/>
    <w:rPr>
      <w:b/>
      <w:bCs/>
      <w:sz w:val="20"/>
      <w:szCs w:val="20"/>
    </w:rPr>
  </w:style>
</w:styles>
</file>

<file path=word/webSettings.xml><?xml version="1.0" encoding="utf-8"?>
<w:webSettings xmlns:r="http://schemas.openxmlformats.org/officeDocument/2006/relationships" xmlns:w="http://schemas.openxmlformats.org/wordprocessingml/2006/main">
  <w:divs>
    <w:div w:id="82263032">
      <w:bodyDiv w:val="1"/>
      <w:marLeft w:val="0"/>
      <w:marRight w:val="0"/>
      <w:marTop w:val="0"/>
      <w:marBottom w:val="0"/>
      <w:divBdr>
        <w:top w:val="none" w:sz="0" w:space="0" w:color="auto"/>
        <w:left w:val="none" w:sz="0" w:space="0" w:color="auto"/>
        <w:bottom w:val="none" w:sz="0" w:space="0" w:color="auto"/>
        <w:right w:val="none" w:sz="0" w:space="0" w:color="auto"/>
      </w:divBdr>
      <w:divsChild>
        <w:div w:id="1070692634">
          <w:marLeft w:val="0"/>
          <w:marRight w:val="0"/>
          <w:marTop w:val="0"/>
          <w:marBottom w:val="0"/>
          <w:divBdr>
            <w:top w:val="none" w:sz="0" w:space="0" w:color="auto"/>
            <w:left w:val="none" w:sz="0" w:space="0" w:color="auto"/>
            <w:bottom w:val="none" w:sz="0" w:space="0" w:color="auto"/>
            <w:right w:val="none" w:sz="0" w:space="0" w:color="auto"/>
          </w:divBdr>
          <w:divsChild>
            <w:div w:id="20107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528">
      <w:bodyDiv w:val="1"/>
      <w:marLeft w:val="0"/>
      <w:marRight w:val="0"/>
      <w:marTop w:val="0"/>
      <w:marBottom w:val="0"/>
      <w:divBdr>
        <w:top w:val="none" w:sz="0" w:space="0" w:color="auto"/>
        <w:left w:val="none" w:sz="0" w:space="0" w:color="auto"/>
        <w:bottom w:val="none" w:sz="0" w:space="0" w:color="auto"/>
        <w:right w:val="none" w:sz="0" w:space="0" w:color="auto"/>
      </w:divBdr>
      <w:divsChild>
        <w:div w:id="1586380444">
          <w:marLeft w:val="0"/>
          <w:marRight w:val="0"/>
          <w:marTop w:val="0"/>
          <w:marBottom w:val="0"/>
          <w:divBdr>
            <w:top w:val="none" w:sz="0" w:space="0" w:color="auto"/>
            <w:left w:val="none" w:sz="0" w:space="0" w:color="auto"/>
            <w:bottom w:val="none" w:sz="0" w:space="0" w:color="auto"/>
            <w:right w:val="none" w:sz="0" w:space="0" w:color="auto"/>
          </w:divBdr>
          <w:divsChild>
            <w:div w:id="18255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0395">
      <w:bodyDiv w:val="1"/>
      <w:marLeft w:val="0"/>
      <w:marRight w:val="0"/>
      <w:marTop w:val="0"/>
      <w:marBottom w:val="0"/>
      <w:divBdr>
        <w:top w:val="none" w:sz="0" w:space="0" w:color="auto"/>
        <w:left w:val="none" w:sz="0" w:space="0" w:color="auto"/>
        <w:bottom w:val="none" w:sz="0" w:space="0" w:color="auto"/>
        <w:right w:val="none" w:sz="0" w:space="0" w:color="auto"/>
      </w:divBdr>
      <w:divsChild>
        <w:div w:id="1881165466">
          <w:marLeft w:val="0"/>
          <w:marRight w:val="0"/>
          <w:marTop w:val="0"/>
          <w:marBottom w:val="0"/>
          <w:divBdr>
            <w:top w:val="none" w:sz="0" w:space="0" w:color="auto"/>
            <w:left w:val="none" w:sz="0" w:space="0" w:color="auto"/>
            <w:bottom w:val="none" w:sz="0" w:space="0" w:color="auto"/>
            <w:right w:val="none" w:sz="0" w:space="0" w:color="auto"/>
          </w:divBdr>
          <w:divsChild>
            <w:div w:id="3588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6165">
      <w:bodyDiv w:val="1"/>
      <w:marLeft w:val="0"/>
      <w:marRight w:val="0"/>
      <w:marTop w:val="0"/>
      <w:marBottom w:val="0"/>
      <w:divBdr>
        <w:top w:val="none" w:sz="0" w:space="0" w:color="auto"/>
        <w:left w:val="none" w:sz="0" w:space="0" w:color="auto"/>
        <w:bottom w:val="none" w:sz="0" w:space="0" w:color="auto"/>
        <w:right w:val="none" w:sz="0" w:space="0" w:color="auto"/>
      </w:divBdr>
    </w:div>
    <w:div w:id="330110633">
      <w:bodyDiv w:val="1"/>
      <w:marLeft w:val="0"/>
      <w:marRight w:val="0"/>
      <w:marTop w:val="0"/>
      <w:marBottom w:val="0"/>
      <w:divBdr>
        <w:top w:val="none" w:sz="0" w:space="0" w:color="auto"/>
        <w:left w:val="none" w:sz="0" w:space="0" w:color="auto"/>
        <w:bottom w:val="none" w:sz="0" w:space="0" w:color="auto"/>
        <w:right w:val="none" w:sz="0" w:space="0" w:color="auto"/>
      </w:divBdr>
    </w:div>
    <w:div w:id="346565688">
      <w:bodyDiv w:val="1"/>
      <w:marLeft w:val="0"/>
      <w:marRight w:val="0"/>
      <w:marTop w:val="0"/>
      <w:marBottom w:val="0"/>
      <w:divBdr>
        <w:top w:val="none" w:sz="0" w:space="0" w:color="auto"/>
        <w:left w:val="none" w:sz="0" w:space="0" w:color="auto"/>
        <w:bottom w:val="none" w:sz="0" w:space="0" w:color="auto"/>
        <w:right w:val="none" w:sz="0" w:space="0" w:color="auto"/>
      </w:divBdr>
      <w:divsChild>
        <w:div w:id="649134504">
          <w:marLeft w:val="0"/>
          <w:marRight w:val="0"/>
          <w:marTop w:val="0"/>
          <w:marBottom w:val="0"/>
          <w:divBdr>
            <w:top w:val="none" w:sz="0" w:space="0" w:color="auto"/>
            <w:left w:val="none" w:sz="0" w:space="0" w:color="auto"/>
            <w:bottom w:val="none" w:sz="0" w:space="0" w:color="auto"/>
            <w:right w:val="none" w:sz="0" w:space="0" w:color="auto"/>
          </w:divBdr>
          <w:divsChild>
            <w:div w:id="689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3279">
      <w:bodyDiv w:val="1"/>
      <w:marLeft w:val="0"/>
      <w:marRight w:val="0"/>
      <w:marTop w:val="0"/>
      <w:marBottom w:val="0"/>
      <w:divBdr>
        <w:top w:val="none" w:sz="0" w:space="0" w:color="auto"/>
        <w:left w:val="none" w:sz="0" w:space="0" w:color="auto"/>
        <w:bottom w:val="none" w:sz="0" w:space="0" w:color="auto"/>
        <w:right w:val="none" w:sz="0" w:space="0" w:color="auto"/>
      </w:divBdr>
      <w:divsChild>
        <w:div w:id="883057355">
          <w:marLeft w:val="0"/>
          <w:marRight w:val="0"/>
          <w:marTop w:val="0"/>
          <w:marBottom w:val="0"/>
          <w:divBdr>
            <w:top w:val="none" w:sz="0" w:space="0" w:color="auto"/>
            <w:left w:val="none" w:sz="0" w:space="0" w:color="auto"/>
            <w:bottom w:val="none" w:sz="0" w:space="0" w:color="auto"/>
            <w:right w:val="none" w:sz="0" w:space="0" w:color="auto"/>
          </w:divBdr>
          <w:divsChild>
            <w:div w:id="167438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429">
      <w:bodyDiv w:val="1"/>
      <w:marLeft w:val="0"/>
      <w:marRight w:val="0"/>
      <w:marTop w:val="0"/>
      <w:marBottom w:val="0"/>
      <w:divBdr>
        <w:top w:val="none" w:sz="0" w:space="0" w:color="auto"/>
        <w:left w:val="none" w:sz="0" w:space="0" w:color="auto"/>
        <w:bottom w:val="none" w:sz="0" w:space="0" w:color="auto"/>
        <w:right w:val="none" w:sz="0" w:space="0" w:color="auto"/>
      </w:divBdr>
    </w:div>
    <w:div w:id="634794356">
      <w:bodyDiv w:val="1"/>
      <w:marLeft w:val="0"/>
      <w:marRight w:val="0"/>
      <w:marTop w:val="0"/>
      <w:marBottom w:val="0"/>
      <w:divBdr>
        <w:top w:val="none" w:sz="0" w:space="0" w:color="auto"/>
        <w:left w:val="none" w:sz="0" w:space="0" w:color="auto"/>
        <w:bottom w:val="none" w:sz="0" w:space="0" w:color="auto"/>
        <w:right w:val="none" w:sz="0" w:space="0" w:color="auto"/>
      </w:divBdr>
      <w:divsChild>
        <w:div w:id="1588883134">
          <w:marLeft w:val="0"/>
          <w:marRight w:val="0"/>
          <w:marTop w:val="0"/>
          <w:marBottom w:val="0"/>
          <w:divBdr>
            <w:top w:val="none" w:sz="0" w:space="0" w:color="auto"/>
            <w:left w:val="none" w:sz="0" w:space="0" w:color="auto"/>
            <w:bottom w:val="none" w:sz="0" w:space="0" w:color="auto"/>
            <w:right w:val="none" w:sz="0" w:space="0" w:color="auto"/>
          </w:divBdr>
          <w:divsChild>
            <w:div w:id="2338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963">
      <w:bodyDiv w:val="1"/>
      <w:marLeft w:val="0"/>
      <w:marRight w:val="0"/>
      <w:marTop w:val="0"/>
      <w:marBottom w:val="0"/>
      <w:divBdr>
        <w:top w:val="none" w:sz="0" w:space="0" w:color="auto"/>
        <w:left w:val="none" w:sz="0" w:space="0" w:color="auto"/>
        <w:bottom w:val="none" w:sz="0" w:space="0" w:color="auto"/>
        <w:right w:val="none" w:sz="0" w:space="0" w:color="auto"/>
      </w:divBdr>
    </w:div>
    <w:div w:id="1224830894">
      <w:bodyDiv w:val="1"/>
      <w:marLeft w:val="0"/>
      <w:marRight w:val="0"/>
      <w:marTop w:val="0"/>
      <w:marBottom w:val="0"/>
      <w:divBdr>
        <w:top w:val="none" w:sz="0" w:space="0" w:color="auto"/>
        <w:left w:val="none" w:sz="0" w:space="0" w:color="auto"/>
        <w:bottom w:val="none" w:sz="0" w:space="0" w:color="auto"/>
        <w:right w:val="none" w:sz="0" w:space="0" w:color="auto"/>
      </w:divBdr>
      <w:divsChild>
        <w:div w:id="1327514113">
          <w:marLeft w:val="0"/>
          <w:marRight w:val="0"/>
          <w:marTop w:val="0"/>
          <w:marBottom w:val="0"/>
          <w:divBdr>
            <w:top w:val="none" w:sz="0" w:space="0" w:color="auto"/>
            <w:left w:val="none" w:sz="0" w:space="0" w:color="auto"/>
            <w:bottom w:val="none" w:sz="0" w:space="0" w:color="auto"/>
            <w:right w:val="none" w:sz="0" w:space="0" w:color="auto"/>
          </w:divBdr>
          <w:divsChild>
            <w:div w:id="17337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01429">
      <w:bodyDiv w:val="1"/>
      <w:marLeft w:val="0"/>
      <w:marRight w:val="0"/>
      <w:marTop w:val="0"/>
      <w:marBottom w:val="0"/>
      <w:divBdr>
        <w:top w:val="none" w:sz="0" w:space="0" w:color="auto"/>
        <w:left w:val="none" w:sz="0" w:space="0" w:color="auto"/>
        <w:bottom w:val="none" w:sz="0" w:space="0" w:color="auto"/>
        <w:right w:val="none" w:sz="0" w:space="0" w:color="auto"/>
      </w:divBdr>
      <w:divsChild>
        <w:div w:id="1904631994">
          <w:marLeft w:val="0"/>
          <w:marRight w:val="0"/>
          <w:marTop w:val="0"/>
          <w:marBottom w:val="0"/>
          <w:divBdr>
            <w:top w:val="none" w:sz="0" w:space="0" w:color="auto"/>
            <w:left w:val="none" w:sz="0" w:space="0" w:color="auto"/>
            <w:bottom w:val="none" w:sz="0" w:space="0" w:color="auto"/>
            <w:right w:val="none" w:sz="0" w:space="0" w:color="auto"/>
          </w:divBdr>
          <w:divsChild>
            <w:div w:id="18719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449">
      <w:bodyDiv w:val="1"/>
      <w:marLeft w:val="0"/>
      <w:marRight w:val="0"/>
      <w:marTop w:val="0"/>
      <w:marBottom w:val="0"/>
      <w:divBdr>
        <w:top w:val="none" w:sz="0" w:space="0" w:color="auto"/>
        <w:left w:val="none" w:sz="0" w:space="0" w:color="auto"/>
        <w:bottom w:val="none" w:sz="0" w:space="0" w:color="auto"/>
        <w:right w:val="none" w:sz="0" w:space="0" w:color="auto"/>
      </w:divBdr>
      <w:divsChild>
        <w:div w:id="340087969">
          <w:marLeft w:val="0"/>
          <w:marRight w:val="0"/>
          <w:marTop w:val="0"/>
          <w:marBottom w:val="0"/>
          <w:divBdr>
            <w:top w:val="none" w:sz="0" w:space="0" w:color="auto"/>
            <w:left w:val="none" w:sz="0" w:space="0" w:color="auto"/>
            <w:bottom w:val="none" w:sz="0" w:space="0" w:color="auto"/>
            <w:right w:val="none" w:sz="0" w:space="0" w:color="auto"/>
          </w:divBdr>
          <w:divsChild>
            <w:div w:id="38275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97594">
      <w:bodyDiv w:val="1"/>
      <w:marLeft w:val="0"/>
      <w:marRight w:val="0"/>
      <w:marTop w:val="0"/>
      <w:marBottom w:val="0"/>
      <w:divBdr>
        <w:top w:val="none" w:sz="0" w:space="0" w:color="auto"/>
        <w:left w:val="none" w:sz="0" w:space="0" w:color="auto"/>
        <w:bottom w:val="none" w:sz="0" w:space="0" w:color="auto"/>
        <w:right w:val="none" w:sz="0" w:space="0" w:color="auto"/>
      </w:divBdr>
    </w:div>
    <w:div w:id="1853103857">
      <w:bodyDiv w:val="1"/>
      <w:marLeft w:val="0"/>
      <w:marRight w:val="0"/>
      <w:marTop w:val="0"/>
      <w:marBottom w:val="0"/>
      <w:divBdr>
        <w:top w:val="none" w:sz="0" w:space="0" w:color="auto"/>
        <w:left w:val="none" w:sz="0" w:space="0" w:color="auto"/>
        <w:bottom w:val="none" w:sz="0" w:space="0" w:color="auto"/>
        <w:right w:val="none" w:sz="0" w:space="0" w:color="auto"/>
      </w:divBdr>
      <w:divsChild>
        <w:div w:id="1990742928">
          <w:marLeft w:val="0"/>
          <w:marRight w:val="0"/>
          <w:marTop w:val="0"/>
          <w:marBottom w:val="0"/>
          <w:divBdr>
            <w:top w:val="none" w:sz="0" w:space="0" w:color="auto"/>
            <w:left w:val="none" w:sz="0" w:space="0" w:color="auto"/>
            <w:bottom w:val="none" w:sz="0" w:space="0" w:color="auto"/>
            <w:right w:val="none" w:sz="0" w:space="0" w:color="auto"/>
          </w:divBdr>
          <w:divsChild>
            <w:div w:id="160283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46" Type="http://schemas.microsoft.com/office/2007/relationships/stylesWithEffects" Target="stylesWithEffects.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hyperlink" Target="http://hiv.stanford.edu" TargetMode="External"/><Relationship Id="rId23" Type="http://schemas.openxmlformats.org/officeDocument/2006/relationships/hyperlink" Target="http://rega.kuleuven.be/" TargetMode="External"/><Relationship Id="rId24" Type="http://schemas.openxmlformats.org/officeDocument/2006/relationships/hyperlink" Target="http://www.medpocket.com" TargetMode="External"/><Relationship Id="rId25" Type="http://schemas.openxmlformats.org/officeDocument/2006/relationships/hyperlink" Target="http://hiv.stanford.edu" TargetMode="External"/><Relationship Id="rId26" Type="http://schemas.openxmlformats.org/officeDocument/2006/relationships/hyperlink" Target="http://hivdb.stanford.edu/DR/asi/releaseNotes/index.html" TargetMode="External"/><Relationship Id="rId27" Type="http://schemas.openxmlformats.org/officeDocument/2006/relationships/hyperlink" Target="http://hivdb.stanford.edu/DR/asi/releaseNotes/index.html" TargetMode="External"/><Relationship Id="rId28" Type="http://schemas.openxmlformats.org/officeDocument/2006/relationships/hyperlink" Target="http://454.com/products/technology.asp" TargetMode="External"/><Relationship Id="rId29" Type="http://schemas.openxmlformats.org/officeDocument/2006/relationships/hyperlink" Target="http://www.illumina.com/systems.ilmn"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hyperlink" Target="http://www.helicosbio.com" TargetMode="External"/><Relationship Id="rId31" Type="http://schemas.openxmlformats.org/officeDocument/2006/relationships/hyperlink" Target="http://www.pacificbiosciences.com" TargetMode="External"/><Relationship Id="rId32" Type="http://schemas.openxmlformats.org/officeDocument/2006/relationships/hyperlink" Target="http://www.iontorrent.com" TargetMode="External"/><Relationship Id="rId9" Type="http://schemas.openxmlformats.org/officeDocument/2006/relationships/image" Target="media/image5.jpeg"/><Relationship Id="rId6" Type="http://schemas.openxmlformats.org/officeDocument/2006/relationships/image" Target="media/image2.pdf"/><Relationship Id="rId7" Type="http://schemas.openxmlformats.org/officeDocument/2006/relationships/image" Target="media/image3.png"/><Relationship Id="rId8" Type="http://schemas.openxmlformats.org/officeDocument/2006/relationships/image" Target="media/image4.gif"/><Relationship Id="rId33" Type="http://schemas.openxmlformats.org/officeDocument/2006/relationships/image" Target="media/image16.emf"/><Relationship Id="rId34" Type="http://schemas.openxmlformats.org/officeDocument/2006/relationships/image" Target="media/image17.emf"/><Relationship Id="rId35" Type="http://schemas.openxmlformats.org/officeDocument/2006/relationships/hyperlink" Target="http://www.illumina.com/systems/sequencing.ilmn" TargetMode="External"/><Relationship Id="rId36" Type="http://schemas.openxmlformats.org/officeDocument/2006/relationships/image" Target="media/image18.emf"/><Relationship Id="rId10" Type="http://schemas.openxmlformats.org/officeDocument/2006/relationships/image" Target="media/image6.jpeg"/><Relationship Id="rId11" Type="http://schemas.openxmlformats.org/officeDocument/2006/relationships/image" Target="media/image7.pdf"/><Relationship Id="rId12" Type="http://schemas.openxmlformats.org/officeDocument/2006/relationships/image" Target="media/image8.png"/><Relationship Id="rId13" Type="http://schemas.openxmlformats.org/officeDocument/2006/relationships/image" Target="media/image9.gif"/><Relationship Id="rId14" Type="http://schemas.openxmlformats.org/officeDocument/2006/relationships/hyperlink" Target="http://en.wikipedia.org/wiki/%C3%85" TargetMode="External"/><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gif"/><Relationship Id="rId18" Type="http://schemas.openxmlformats.org/officeDocument/2006/relationships/image" Target="media/image13.jpeg"/><Relationship Id="rId19" Type="http://schemas.openxmlformats.org/officeDocument/2006/relationships/hyperlink" Target="http://pdb.org/pdb/explore/explore.do?structureId=2HVP" TargetMode="External"/><Relationship Id="rId37" Type="http://schemas.openxmlformats.org/officeDocument/2006/relationships/image" Target="media/image19.emf"/><Relationship Id="rId38" Type="http://schemas.openxmlformats.org/officeDocument/2006/relationships/image" Target="media/image20.emf"/><Relationship Id="rId39" Type="http://schemas.openxmlformats.org/officeDocument/2006/relationships/image" Target="media/image21.emf"/><Relationship Id="rId40" Type="http://schemas.openxmlformats.org/officeDocument/2006/relationships/image" Target="media/image22.jpeg"/><Relationship Id="rId41" Type="http://schemas.openxmlformats.org/officeDocument/2006/relationships/image" Target="media/image23.jpeg"/><Relationship Id="rId42" Type="http://schemas.openxmlformats.org/officeDocument/2006/relationships/hyperlink" Target="https://nabsys.com" TargetMode="External"/><Relationship Id="rId43" Type="http://schemas.openxmlformats.org/officeDocument/2006/relationships/hyperlink" Target="http://www.technologyreview.com/news/409919/the-100-genome/" TargetMode="Externa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4284</TotalTime>
  <Pages>73</Pages>
  <Words>14552</Words>
  <Characters>82949</Characters>
  <Application>Microsoft Macintosh Word</Application>
  <DocSecurity>0</DocSecurity>
  <Lines>691</Lines>
  <Paragraphs>165</Paragraphs>
  <ScaleCrop>false</ScaleCrop>
  <Company>SANBI</Company>
  <LinksUpToDate>false</LinksUpToDate>
  <CharactersWithSpaces>101867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Shrestha</dc:creator>
  <cp:keywords/>
  <cp:lastModifiedBy>Ram Shrestha</cp:lastModifiedBy>
  <cp:revision>22</cp:revision>
  <dcterms:created xsi:type="dcterms:W3CDTF">2013-07-06T19:41:00Z</dcterms:created>
  <dcterms:modified xsi:type="dcterms:W3CDTF">2013-07-13T20:00:00Z</dcterms:modified>
</cp:coreProperties>
</file>